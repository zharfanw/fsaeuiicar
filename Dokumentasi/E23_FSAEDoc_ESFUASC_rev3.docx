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sz w:val="28"/>
        </w:rPr>
      </w:pPr>
    </w:p>
    <w:p>
      <w:pPr>
        <w:jc w:val="center"/>
      </w:pPr>
    </w:p>
    <w:p>
      <w:pPr>
        <w:jc w:val="center"/>
      </w:pPr>
    </w:p>
    <w:p>
      <w:pPr>
        <w:pStyle w:val="18"/>
        <w:spacing w:line="360" w:lineRule="auto"/>
        <w:jc w:val="center"/>
        <w:rPr>
          <w:rFonts w:ascii="EB Garamond" w:hAnsi="EB Garamond" w:eastAsia="EB Garamond" w:cs="EB Garamond"/>
          <w:i w:val="0"/>
          <w:color w:val="000000"/>
        </w:rPr>
      </w:pPr>
      <w:r>
        <w:rPr>
          <w:rFonts w:ascii="EB Garamond" w:hAnsi="EB Garamond" w:eastAsia="EB Garamond" w:cs="EB Garamond"/>
          <w:i w:val="0"/>
          <w:color w:val="000000"/>
        </w:rPr>
        <w:t>UNIVERSITAS ISLAM INDONESIA</w:t>
      </w:r>
    </w:p>
    <w:p>
      <w:pPr>
        <w:pStyle w:val="18"/>
        <w:spacing w:line="360" w:lineRule="auto"/>
        <w:jc w:val="center"/>
        <w:rPr>
          <w:rFonts w:ascii="EB Garamond" w:hAnsi="EB Garamond" w:eastAsia="EB Garamond" w:cs="EB Garamond"/>
          <w:i w:val="0"/>
          <w:color w:val="000000"/>
          <w:sz w:val="36"/>
          <w:szCs w:val="36"/>
        </w:rPr>
      </w:pPr>
      <w:bookmarkStart w:id="0" w:name="_dcizwrotv88s" w:colFirst="0" w:colLast="0"/>
      <w:bookmarkEnd w:id="0"/>
      <w:r>
        <w:rPr>
          <w:rFonts w:ascii="EB Garamond" w:hAnsi="EB Garamond" w:eastAsia="EB Garamond" w:cs="EB Garamond"/>
          <w:i w:val="0"/>
          <w:color w:val="000000"/>
          <w:sz w:val="36"/>
          <w:szCs w:val="36"/>
        </w:rPr>
        <w:t>ULIL ALBAB STUDENT CENTER</w:t>
      </w:r>
    </w:p>
    <w:p>
      <w:pPr>
        <w:jc w:val="center"/>
        <w:rPr>
          <w:rFonts w:ascii="Adobe Caslon Pro Bold" w:hAnsi="Adobe Caslon Pro Bold"/>
        </w:rPr>
      </w:pPr>
      <w:r>
        <w:rPr>
          <w:rFonts w:ascii="Adobe Caslon Pro Bold" w:hAnsi="Adobe Caslon Pro Bold" w:eastAsia="Impact" w:cs="Impact"/>
          <w:sz w:val="60"/>
          <w:szCs w:val="60"/>
        </w:rPr>
        <w:t>E23</w:t>
      </w:r>
    </w:p>
    <w:p/>
    <w:p>
      <w:pPr>
        <w:jc w:val="center"/>
      </w:pPr>
      <w:r>
        <w:rPr>
          <w:color w:val="FF6600"/>
        </w:rPr>
        <w:drawing>
          <wp:inline distT="114300" distB="114300" distL="114300" distR="114300">
            <wp:extent cx="5251450" cy="2442210"/>
            <wp:effectExtent l="0" t="0" r="6350" b="0"/>
            <wp:docPr id="41" name="image142.png"/>
            <wp:cNvGraphicFramePr/>
            <a:graphic xmlns:a="http://schemas.openxmlformats.org/drawingml/2006/main">
              <a:graphicData uri="http://schemas.openxmlformats.org/drawingml/2006/picture">
                <pic:pic xmlns:pic="http://schemas.openxmlformats.org/drawingml/2006/picture">
                  <pic:nvPicPr>
                    <pic:cNvPr id="41" name="image142.png"/>
                    <pic:cNvPicPr preferRelativeResize="0"/>
                  </pic:nvPicPr>
                  <pic:blipFill>
                    <a:blip r:embed="rId9"/>
                    <a:srcRect l="7131" t="17847" r="5448" b="8498"/>
                    <a:stretch>
                      <a:fillRect/>
                    </a:stretch>
                  </pic:blipFill>
                  <pic:spPr>
                    <a:xfrm>
                      <a:off x="0" y="0"/>
                      <a:ext cx="5259235" cy="2445615"/>
                    </a:xfrm>
                    <a:prstGeom prst="rect">
                      <a:avLst/>
                    </a:prstGeom>
                  </pic:spPr>
                </pic:pic>
              </a:graphicData>
            </a:graphic>
          </wp:inline>
        </w:drawing>
      </w:r>
    </w:p>
    <w:p>
      <w:pPr>
        <w:jc w:val="center"/>
      </w:pPr>
    </w:p>
    <w:p/>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sz w:val="28"/>
          <w:szCs w:val="28"/>
        </w:rPr>
      </w:pPr>
      <w:r>
        <w:rPr>
          <w:rFonts w:ascii="EB Garamond" w:hAnsi="EB Garamond" w:eastAsia="EB Garamond" w:cs="EB Garamond"/>
          <w:sz w:val="28"/>
          <w:szCs w:val="28"/>
        </w:rPr>
        <w:t>ESF Contact</w:t>
      </w:r>
      <w:r>
        <w:rPr>
          <w:rFonts w:ascii="EB Garamond" w:hAnsi="EB Garamond" w:eastAsia="EB Garamond" w:cs="EB Garamond"/>
          <w:sz w:val="28"/>
          <w:szCs w:val="28"/>
        </w:rPr>
        <w:tab/>
      </w:r>
      <w:r>
        <w:rPr>
          <w:rFonts w:ascii="EB Garamond" w:hAnsi="EB Garamond" w:eastAsia="EB Garamond" w:cs="EB Garamond"/>
          <w:sz w:val="28"/>
          <w:szCs w:val="28"/>
        </w:rPr>
        <w:t>: AKHID SULTHONI</w:t>
      </w: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color w:val="1155CC"/>
          <w:sz w:val="28"/>
          <w:szCs w:val="28"/>
          <w:u w:val="single"/>
        </w:rPr>
      </w:pPr>
      <w:r>
        <w:rPr>
          <w:rFonts w:ascii="EB Garamond" w:hAnsi="EB Garamond" w:eastAsia="EB Garamond" w:cs="EB Garamond"/>
          <w:sz w:val="28"/>
          <w:szCs w:val="28"/>
        </w:rPr>
        <w:t>E-mail</w:t>
      </w:r>
      <w:r>
        <w:rPr>
          <w:rFonts w:ascii="EB Garamond" w:hAnsi="EB Garamond" w:eastAsia="EB Garamond" w:cs="EB Garamond"/>
          <w:sz w:val="28"/>
          <w:szCs w:val="28"/>
        </w:rPr>
        <w:tab/>
      </w:r>
      <w:r>
        <w:rPr>
          <w:rFonts w:ascii="EB Garamond" w:hAnsi="EB Garamond" w:eastAsia="EB Garamond" w:cs="EB Garamond"/>
          <w:sz w:val="28"/>
          <w:szCs w:val="28"/>
        </w:rPr>
        <w:t xml:space="preserve">: </w:t>
      </w:r>
      <w:r>
        <w:fldChar w:fldCharType="begin"/>
      </w:r>
      <w:r>
        <w:instrText xml:space="preserve"> HYPERLINK "mailto:akhid.s27@gmail.com" \h </w:instrText>
      </w:r>
      <w:r>
        <w:fldChar w:fldCharType="separate"/>
      </w:r>
      <w:r>
        <w:rPr>
          <w:rFonts w:ascii="EB Garamond" w:hAnsi="EB Garamond" w:eastAsia="EB Garamond" w:cs="EB Garamond"/>
          <w:color w:val="1155CC"/>
          <w:sz w:val="28"/>
          <w:szCs w:val="28"/>
          <w:u w:val="single"/>
        </w:rPr>
        <w:t>akhid.s27@gmail.com</w:t>
      </w:r>
      <w:r>
        <w:rPr>
          <w:rFonts w:ascii="EB Garamond" w:hAnsi="EB Garamond" w:eastAsia="EB Garamond" w:cs="EB Garamond"/>
          <w:color w:val="1155CC"/>
          <w:sz w:val="28"/>
          <w:szCs w:val="28"/>
          <w:u w:val="single"/>
        </w:rPr>
        <w:fldChar w:fldCharType="end"/>
      </w: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color w:val="1155CC"/>
          <w:sz w:val="28"/>
          <w:szCs w:val="28"/>
          <w:u w:val="single"/>
        </w:rPr>
      </w:pP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color w:val="1155CC"/>
          <w:sz w:val="28"/>
          <w:szCs w:val="28"/>
          <w:u w:val="single"/>
        </w:rPr>
      </w:pP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color w:val="1155CC"/>
          <w:sz w:val="28"/>
          <w:szCs w:val="28"/>
          <w:u w:val="single"/>
        </w:rPr>
      </w:pP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color w:val="1155CC"/>
          <w:sz w:val="28"/>
          <w:szCs w:val="28"/>
          <w:u w:val="single"/>
        </w:rPr>
      </w:pP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color w:val="1155CC"/>
          <w:sz w:val="28"/>
          <w:szCs w:val="28"/>
          <w:u w:val="single"/>
        </w:rPr>
      </w:pP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color w:val="1155CC"/>
          <w:sz w:val="28"/>
          <w:szCs w:val="28"/>
          <w:u w:val="single"/>
        </w:rPr>
      </w:pP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color w:val="1155CC"/>
          <w:sz w:val="28"/>
          <w:szCs w:val="28"/>
          <w:u w:val="single"/>
        </w:rPr>
      </w:pP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color w:val="1155CC"/>
          <w:sz w:val="28"/>
          <w:szCs w:val="28"/>
          <w:u w:val="single"/>
        </w:rPr>
      </w:pPr>
    </w:p>
    <w:p>
      <w:pPr>
        <w:widowControl w:val="0"/>
        <w:pBdr>
          <w:top w:val="none" w:color="auto" w:sz="0" w:space="0"/>
          <w:left w:val="none" w:color="auto" w:sz="0" w:space="0"/>
          <w:bottom w:val="none" w:color="auto" w:sz="0" w:space="0"/>
          <w:right w:val="none" w:color="auto" w:sz="0" w:space="0"/>
          <w:between w:val="none" w:color="auto" w:sz="0" w:space="0"/>
        </w:pBdr>
        <w:spacing w:line="276" w:lineRule="auto"/>
        <w:jc w:val="center"/>
        <w:rPr>
          <w:rFonts w:ascii="EB Garamond" w:hAnsi="EB Garamond" w:eastAsia="EB Garamond" w:cs="EB Garamond"/>
          <w:sz w:val="28"/>
          <w:szCs w:val="28"/>
        </w:rPr>
        <w:sectPr>
          <w:headerReference r:id="rId3" w:type="first"/>
          <w:footerReference r:id="rId4" w:type="first"/>
          <w:pgSz w:w="12240" w:h="15840"/>
          <w:pgMar w:top="1626" w:right="1296" w:bottom="1008" w:left="1296" w:header="180" w:footer="706" w:gutter="0"/>
          <w:pgNumType w:fmt="lowerRoman" w:start="1"/>
          <w:cols w:space="720" w:num="1"/>
          <w:titlePg/>
          <w:docGrid w:linePitch="360" w:charSpace="0"/>
        </w:sectPr>
      </w:pPr>
    </w:p>
    <w:p>
      <w:pPr>
        <w:pStyle w:val="2"/>
        <w:numPr>
          <w:ilvl w:val="0"/>
          <w:numId w:val="0"/>
        </w:numPr>
      </w:pPr>
      <w:bookmarkStart w:id="1" w:name="_Toc521464827"/>
      <w:r>
        <w:t>Sign of ESA</w:t>
      </w:r>
      <w:bookmarkEnd w:id="1"/>
    </w:p>
    <w:p>
      <w:r>
        <w:drawing>
          <wp:inline distT="114300" distB="114300" distL="114300" distR="114300">
            <wp:extent cx="5791200" cy="7391400"/>
            <wp:effectExtent l="0" t="0" r="0" b="0"/>
            <wp:docPr id="46" name="image148.jpg"/>
            <wp:cNvGraphicFramePr/>
            <a:graphic xmlns:a="http://schemas.openxmlformats.org/drawingml/2006/main">
              <a:graphicData uri="http://schemas.openxmlformats.org/drawingml/2006/picture">
                <pic:pic xmlns:pic="http://schemas.openxmlformats.org/drawingml/2006/picture">
                  <pic:nvPicPr>
                    <pic:cNvPr id="46" name="image148.jpg"/>
                    <pic:cNvPicPr preferRelativeResize="0"/>
                  </pic:nvPicPr>
                  <pic:blipFill>
                    <a:blip r:embed="rId10"/>
                    <a:srcRect b="4901"/>
                    <a:stretch>
                      <a:fillRect/>
                    </a:stretch>
                  </pic:blipFill>
                  <pic:spPr>
                    <a:xfrm>
                      <a:off x="0" y="0"/>
                      <a:ext cx="5791200" cy="7391400"/>
                    </a:xfrm>
                    <a:prstGeom prst="rect">
                      <a:avLst/>
                    </a:prstGeom>
                  </pic:spPr>
                </pic:pic>
              </a:graphicData>
            </a:graphic>
          </wp:inline>
        </w:drawing>
      </w:r>
    </w:p>
    <w:p/>
    <w:p/>
    <w:p>
      <w:pPr>
        <w:pStyle w:val="2"/>
        <w:numPr>
          <w:ilvl w:val="0"/>
          <w:numId w:val="0"/>
        </w:numPr>
        <w:ind w:left="432" w:hanging="432"/>
      </w:pPr>
      <w:bookmarkStart w:id="2" w:name="_Toc521464828"/>
      <w:r>
        <w:t>Table of Content</w:t>
      </w:r>
      <w:bookmarkEnd w:id="2"/>
    </w:p>
    <w:sdt>
      <w:sdtPr>
        <w:rPr>
          <w:rFonts w:asciiTheme="minorHAnsi" w:hAnsiTheme="minorHAnsi" w:eastAsiaTheme="minorHAnsi" w:cstheme="minorBidi"/>
          <w:color w:val="auto"/>
          <w:sz w:val="24"/>
          <w:szCs w:val="24"/>
        </w:rPr>
        <w:id w:val="1467541975"/>
        <w:docPartObj>
          <w:docPartGallery w:val="Table of Contents"/>
          <w:docPartUnique/>
        </w:docPartObj>
      </w:sdtPr>
      <w:sdtEndPr>
        <w:rPr>
          <w:rFonts w:asciiTheme="majorHAnsi" w:hAnsiTheme="majorHAnsi" w:eastAsiaTheme="minorHAnsi" w:cstheme="minorBidi"/>
          <w:b/>
          <w:bCs/>
          <w:color w:val="auto"/>
          <w:sz w:val="24"/>
          <w:szCs w:val="24"/>
        </w:rPr>
      </w:sdtEndPr>
      <w:sdtContent>
        <w:p>
          <w:pPr>
            <w:pStyle w:val="47"/>
            <w:spacing w:before="0" w:line="240" w:lineRule="auto"/>
            <w:rPr>
              <w:rFonts w:asciiTheme="minorHAnsi" w:hAnsiTheme="minorHAnsi" w:eastAsiaTheme="minorHAnsi" w:cstheme="minorBidi"/>
              <w:color w:val="auto"/>
              <w:sz w:val="24"/>
              <w:szCs w:val="24"/>
            </w:rPr>
          </w:pPr>
        </w:p>
        <w:p>
          <w:pPr>
            <w:pStyle w:val="20"/>
            <w:tabs>
              <w:tab w:val="right" w:leader="dot" w:pos="9350"/>
            </w:tabs>
            <w:rPr>
              <w:rFonts w:asciiTheme="minorHAnsi" w:hAnsiTheme="minorHAnsi" w:eastAsiaTheme="minorEastAsia"/>
              <w:sz w:val="22"/>
              <w:szCs w:val="22"/>
            </w:rPr>
          </w:pPr>
          <w:r>
            <w:fldChar w:fldCharType="begin"/>
          </w:r>
          <w:r>
            <w:instrText xml:space="preserve"> TOC \o "1-2" \h \z \u </w:instrText>
          </w:r>
          <w:r>
            <w:fldChar w:fldCharType="separate"/>
          </w:r>
          <w:r>
            <w:fldChar w:fldCharType="begin"/>
          </w:r>
          <w:r>
            <w:instrText xml:space="preserve"> HYPERLINK \l "_Toc521464827" </w:instrText>
          </w:r>
          <w:r>
            <w:fldChar w:fldCharType="separate"/>
          </w:r>
          <w:r>
            <w:rPr>
              <w:rStyle w:val="32"/>
            </w:rPr>
            <w:t>Sign of ESA</w:t>
          </w:r>
          <w:r>
            <w:tab/>
          </w:r>
          <w:r>
            <w:fldChar w:fldCharType="begin"/>
          </w:r>
          <w:r>
            <w:instrText xml:space="preserve"> PAGEREF _Toc521464827 \h </w:instrText>
          </w:r>
          <w:r>
            <w:fldChar w:fldCharType="separate"/>
          </w:r>
          <w:r>
            <w:t>2</w:t>
          </w:r>
          <w:r>
            <w:fldChar w:fldCharType="end"/>
          </w:r>
          <w:r>
            <w:fldChar w:fldCharType="end"/>
          </w:r>
        </w:p>
        <w:p>
          <w:pPr>
            <w:pStyle w:val="20"/>
            <w:tabs>
              <w:tab w:val="right" w:leader="dot" w:pos="9350"/>
            </w:tabs>
            <w:rPr>
              <w:rFonts w:asciiTheme="minorHAnsi" w:hAnsiTheme="minorHAnsi" w:eastAsiaTheme="minorEastAsia"/>
              <w:sz w:val="22"/>
              <w:szCs w:val="22"/>
            </w:rPr>
          </w:pPr>
          <w:r>
            <w:fldChar w:fldCharType="begin"/>
          </w:r>
          <w:r>
            <w:instrText xml:space="preserve"> HYPERLINK \l "_Toc521464828" </w:instrText>
          </w:r>
          <w:r>
            <w:fldChar w:fldCharType="separate"/>
          </w:r>
          <w:r>
            <w:rPr>
              <w:rStyle w:val="32"/>
            </w:rPr>
            <w:t>Table of Content</w:t>
          </w:r>
          <w:r>
            <w:tab/>
          </w:r>
          <w:r>
            <w:fldChar w:fldCharType="begin"/>
          </w:r>
          <w:r>
            <w:instrText xml:space="preserve"> PAGEREF _Toc521464828 \h </w:instrText>
          </w:r>
          <w:r>
            <w:fldChar w:fldCharType="separate"/>
          </w:r>
          <w:r>
            <w:t>3</w:t>
          </w:r>
          <w:r>
            <w:fldChar w:fldCharType="end"/>
          </w:r>
          <w:r>
            <w:fldChar w:fldCharType="end"/>
          </w:r>
        </w:p>
        <w:p>
          <w:pPr>
            <w:pStyle w:val="20"/>
            <w:tabs>
              <w:tab w:val="right" w:leader="dot" w:pos="9350"/>
            </w:tabs>
            <w:rPr>
              <w:rFonts w:asciiTheme="minorHAnsi" w:hAnsiTheme="minorHAnsi" w:eastAsiaTheme="minorEastAsia"/>
              <w:sz w:val="22"/>
              <w:szCs w:val="22"/>
            </w:rPr>
          </w:pPr>
          <w:r>
            <w:fldChar w:fldCharType="begin"/>
          </w:r>
          <w:r>
            <w:instrText xml:space="preserve"> HYPERLINK \l "_Toc521464829" </w:instrText>
          </w:r>
          <w:r>
            <w:fldChar w:fldCharType="separate"/>
          </w:r>
          <w:r>
            <w:rPr>
              <w:rStyle w:val="32"/>
            </w:rPr>
            <w:t>Table of Figures</w:t>
          </w:r>
          <w:r>
            <w:tab/>
          </w:r>
          <w:r>
            <w:fldChar w:fldCharType="begin"/>
          </w:r>
          <w:r>
            <w:instrText xml:space="preserve"> PAGEREF _Toc521464829 \h </w:instrText>
          </w:r>
          <w:r>
            <w:fldChar w:fldCharType="separate"/>
          </w:r>
          <w:r>
            <w:t>5</w:t>
          </w:r>
          <w:r>
            <w:fldChar w:fldCharType="end"/>
          </w:r>
          <w:r>
            <w:fldChar w:fldCharType="end"/>
          </w:r>
        </w:p>
        <w:p>
          <w:pPr>
            <w:pStyle w:val="20"/>
            <w:tabs>
              <w:tab w:val="right" w:leader="dot" w:pos="9350"/>
            </w:tabs>
            <w:rPr>
              <w:rFonts w:asciiTheme="minorHAnsi" w:hAnsiTheme="minorHAnsi" w:eastAsiaTheme="minorEastAsia"/>
              <w:sz w:val="22"/>
              <w:szCs w:val="22"/>
            </w:rPr>
          </w:pPr>
          <w:r>
            <w:fldChar w:fldCharType="begin"/>
          </w:r>
          <w:r>
            <w:instrText xml:space="preserve"> HYPERLINK \l "_Toc521464830" </w:instrText>
          </w:r>
          <w:r>
            <w:fldChar w:fldCharType="separate"/>
          </w:r>
          <w:r>
            <w:rPr>
              <w:rStyle w:val="32"/>
            </w:rPr>
            <w:t>Table of Tables</w:t>
          </w:r>
          <w:r>
            <w:tab/>
          </w:r>
          <w:r>
            <w:fldChar w:fldCharType="begin"/>
          </w:r>
          <w:r>
            <w:instrText xml:space="preserve"> PAGEREF _Toc521464830 \h </w:instrText>
          </w:r>
          <w:r>
            <w:fldChar w:fldCharType="separate"/>
          </w:r>
          <w:r>
            <w:t>6</w:t>
          </w:r>
          <w:r>
            <w:fldChar w:fldCharType="end"/>
          </w:r>
          <w:r>
            <w:fldChar w:fldCharType="end"/>
          </w:r>
        </w:p>
        <w:p>
          <w:pPr>
            <w:pStyle w:val="20"/>
            <w:tabs>
              <w:tab w:val="right" w:leader="dot" w:pos="9350"/>
            </w:tabs>
            <w:rPr>
              <w:rFonts w:asciiTheme="minorHAnsi" w:hAnsiTheme="minorHAnsi" w:eastAsiaTheme="minorEastAsia"/>
              <w:sz w:val="22"/>
              <w:szCs w:val="22"/>
            </w:rPr>
          </w:pPr>
          <w:r>
            <w:fldChar w:fldCharType="begin"/>
          </w:r>
          <w:r>
            <w:instrText xml:space="preserve"> HYPERLINK \l "_Toc521464831" </w:instrText>
          </w:r>
          <w:r>
            <w:fldChar w:fldCharType="separate"/>
          </w:r>
          <w:r>
            <w:rPr>
              <w:rStyle w:val="32"/>
            </w:rPr>
            <w:t>Abbreviations</w:t>
          </w:r>
          <w:r>
            <w:tab/>
          </w:r>
          <w:r>
            <w:fldChar w:fldCharType="begin"/>
          </w:r>
          <w:r>
            <w:instrText xml:space="preserve"> PAGEREF _Toc521464831 \h </w:instrText>
          </w:r>
          <w:r>
            <w:fldChar w:fldCharType="separate"/>
          </w:r>
          <w:r>
            <w:t>7</w:t>
          </w:r>
          <w:r>
            <w:fldChar w:fldCharType="end"/>
          </w:r>
          <w:r>
            <w:fldChar w:fldCharType="end"/>
          </w:r>
        </w:p>
        <w:p>
          <w:pPr>
            <w:pStyle w:val="20"/>
            <w:tabs>
              <w:tab w:val="left" w:pos="480"/>
              <w:tab w:val="right" w:leader="dot" w:pos="9350"/>
            </w:tabs>
            <w:rPr>
              <w:rFonts w:asciiTheme="minorHAnsi" w:hAnsiTheme="minorHAnsi" w:eastAsiaTheme="minorEastAsia"/>
              <w:sz w:val="22"/>
              <w:szCs w:val="22"/>
            </w:rPr>
          </w:pPr>
          <w:r>
            <w:fldChar w:fldCharType="begin"/>
          </w:r>
          <w:r>
            <w:instrText xml:space="preserve"> HYPERLINK \l "_Toc521464832" </w:instrText>
          </w:r>
          <w:r>
            <w:fldChar w:fldCharType="separate"/>
          </w:r>
          <w:r>
            <w:rPr>
              <w:rStyle w:val="32"/>
            </w:rPr>
            <w:t>1</w:t>
          </w:r>
          <w:r>
            <w:rPr>
              <w:rFonts w:asciiTheme="minorHAnsi" w:hAnsiTheme="minorHAnsi" w:eastAsiaTheme="minorEastAsia"/>
              <w:sz w:val="22"/>
              <w:szCs w:val="22"/>
            </w:rPr>
            <w:tab/>
          </w:r>
          <w:r>
            <w:rPr>
              <w:rStyle w:val="32"/>
            </w:rPr>
            <w:t>System Overview</w:t>
          </w:r>
          <w:r>
            <w:tab/>
          </w:r>
          <w:r>
            <w:fldChar w:fldCharType="begin"/>
          </w:r>
          <w:r>
            <w:instrText xml:space="preserve"> PAGEREF _Toc521464832 \h </w:instrText>
          </w:r>
          <w:r>
            <w:fldChar w:fldCharType="separate"/>
          </w:r>
          <w:r>
            <w:t>8</w:t>
          </w:r>
          <w:r>
            <w:fldChar w:fldCharType="end"/>
          </w:r>
          <w:r>
            <w:fldChar w:fldCharType="end"/>
          </w:r>
        </w:p>
        <w:p>
          <w:pPr>
            <w:pStyle w:val="20"/>
            <w:tabs>
              <w:tab w:val="left" w:pos="480"/>
              <w:tab w:val="right" w:leader="dot" w:pos="9350"/>
            </w:tabs>
            <w:rPr>
              <w:rFonts w:asciiTheme="minorHAnsi" w:hAnsiTheme="minorHAnsi" w:eastAsiaTheme="minorEastAsia"/>
              <w:sz w:val="22"/>
              <w:szCs w:val="22"/>
            </w:rPr>
          </w:pPr>
          <w:r>
            <w:fldChar w:fldCharType="begin"/>
          </w:r>
          <w:r>
            <w:instrText xml:space="preserve"> HYPERLINK \l "_Toc521464833" </w:instrText>
          </w:r>
          <w:r>
            <w:fldChar w:fldCharType="separate"/>
          </w:r>
          <w:r>
            <w:rPr>
              <w:rStyle w:val="32"/>
            </w:rPr>
            <w:t>2</w:t>
          </w:r>
          <w:r>
            <w:rPr>
              <w:rFonts w:asciiTheme="minorHAnsi" w:hAnsiTheme="minorHAnsi" w:eastAsiaTheme="minorEastAsia"/>
              <w:sz w:val="22"/>
              <w:szCs w:val="22"/>
            </w:rPr>
            <w:tab/>
          </w:r>
          <w:r>
            <w:rPr>
              <w:rStyle w:val="32"/>
            </w:rPr>
            <w:t>Tractive System Schematics</w:t>
          </w:r>
          <w:r>
            <w:tab/>
          </w:r>
          <w:r>
            <w:fldChar w:fldCharType="begin"/>
          </w:r>
          <w:r>
            <w:instrText xml:space="preserve"> PAGEREF _Toc521464833 \h </w:instrText>
          </w:r>
          <w:r>
            <w:fldChar w:fldCharType="separate"/>
          </w:r>
          <w:r>
            <w:t>9</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"_Toc521464834" </w:instrText>
          </w:r>
          <w:r>
            <w:fldChar w:fldCharType="separate"/>
          </w:r>
          <w:r>
            <w:rPr>
              <w:rStyle w:val="32"/>
            </w:rPr>
            <w:t>2.1</w:t>
          </w:r>
          <w:r>
            <w:rPr>
              <w:rFonts w:asciiTheme="minorHAnsi" w:hAnsiTheme="minorHAnsi" w:eastAsiaTheme="minorEastAsia"/>
              <w:sz w:val="22"/>
              <w:szCs w:val="22"/>
            </w:rPr>
            <w:tab/>
          </w:r>
          <w:r>
            <w:rPr>
              <w:rStyle w:val="32"/>
            </w:rPr>
            <w:t>Tractive System Schematic (Power Electronics ONLY)</w:t>
          </w:r>
          <w:r>
            <w:tab/>
          </w:r>
          <w:r>
            <w:fldChar w:fldCharType="begin"/>
          </w:r>
          <w:r>
            <w:instrText xml:space="preserve"> PAGEREF _Toc521464834 \h </w:instrText>
          </w:r>
          <w:r>
            <w:fldChar w:fldCharType="separate"/>
          </w:r>
          <w:r>
            <w:t>9</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"_Toc521464835" </w:instrText>
          </w:r>
          <w:r>
            <w:fldChar w:fldCharType="separate"/>
          </w:r>
          <w:r>
            <w:rPr>
              <w:rStyle w:val="32"/>
            </w:rPr>
            <w:t>2.2</w:t>
          </w:r>
          <w:r>
            <w:rPr>
              <w:rFonts w:asciiTheme="minorHAnsi" w:hAnsiTheme="minorHAnsi" w:eastAsiaTheme="minorEastAsia"/>
              <w:sz w:val="22"/>
              <w:szCs w:val="22"/>
            </w:rPr>
            <w:tab/>
          </w:r>
          <w:r>
            <w:rPr>
              <w:rStyle w:val="32"/>
            </w:rPr>
            <w:t>Fusing Diagram</w:t>
          </w:r>
          <w:r>
            <w:tab/>
          </w:r>
          <w:r>
            <w:fldChar w:fldCharType="begin"/>
          </w:r>
          <w:r>
            <w:instrText xml:space="preserve"> PAGEREF _Toc521464835 \h </w:instrText>
          </w:r>
          <w:r>
            <w:fldChar w:fldCharType="separate"/>
          </w:r>
          <w:r>
            <w:t>9</w:t>
          </w:r>
          <w:r>
            <w:fldChar w:fldCharType="end"/>
          </w:r>
          <w:r>
            <w:fldChar w:fldCharType="end"/>
          </w:r>
        </w:p>
        <w:p>
          <w:pPr>
            <w:pStyle w:val="20"/>
            <w:tabs>
              <w:tab w:val="left" w:pos="480"/>
              <w:tab w:val="right" w:leader="dot" w:pos="9350"/>
            </w:tabs>
            <w:rPr>
              <w:rFonts w:asciiTheme="minorHAnsi" w:hAnsiTheme="minorHAnsi" w:eastAsiaTheme="minorEastAsia"/>
              <w:sz w:val="22"/>
              <w:szCs w:val="22"/>
            </w:rPr>
          </w:pPr>
          <w:r>
            <w:fldChar w:fldCharType="begin"/>
          </w:r>
          <w:r>
            <w:instrText xml:space="preserve"> HYPERLINK \l "_Toc521464836" </w:instrText>
          </w:r>
          <w:r>
            <w:fldChar w:fldCharType="separate"/>
          </w:r>
          <w:r>
            <w:rPr>
              <w:rStyle w:val="32"/>
            </w:rPr>
            <w:t>3</w:t>
          </w:r>
          <w:r>
            <w:rPr>
              <w:rFonts w:asciiTheme="minorHAnsi" w:hAnsiTheme="minorHAnsi" w:eastAsiaTheme="minorEastAsia"/>
              <w:sz w:val="22"/>
              <w:szCs w:val="22"/>
            </w:rPr>
            <w:tab/>
          </w:r>
          <w:r>
            <w:rPr>
              <w:rStyle w:val="32"/>
            </w:rPr>
            <w:t>Shutdown Circuit</w:t>
          </w:r>
          <w:r>
            <w:tab/>
          </w:r>
          <w:r>
            <w:fldChar w:fldCharType="begin"/>
          </w:r>
          <w:r>
            <w:instrText xml:space="preserve"> PAGEREF _Toc521464836 \h </w:instrText>
          </w:r>
          <w:r>
            <w:fldChar w:fldCharType="separate"/>
          </w:r>
          <w:r>
            <w:t>11</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"_Toc521464837" </w:instrText>
          </w:r>
          <w:r>
            <w:fldChar w:fldCharType="separate"/>
          </w:r>
          <w:r>
            <w:rPr>
              <w:rStyle w:val="32"/>
            </w:rPr>
            <w:t>3.1</w:t>
          </w:r>
          <w:r>
            <w:rPr>
              <w:rFonts w:asciiTheme="minorHAnsi" w:hAnsiTheme="minorHAnsi" w:eastAsiaTheme="minorEastAsia"/>
              <w:sz w:val="22"/>
              <w:szCs w:val="22"/>
            </w:rPr>
            <w:tab/>
          </w:r>
          <w:r>
            <w:rPr>
              <w:rStyle w:val="32"/>
            </w:rPr>
            <w:t>Shutdown Circuit Schematic</w:t>
          </w:r>
          <w:r>
            <w:tab/>
          </w:r>
          <w:r>
            <w:fldChar w:fldCharType="begin"/>
          </w:r>
          <w:r>
            <w:instrText xml:space="preserve"> PAGEREF _Toc521464837 \h </w:instrText>
          </w:r>
          <w:r>
            <w:fldChar w:fldCharType="separate"/>
          </w:r>
          <w:r>
            <w:t>11</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"_Toc521464838" </w:instrText>
          </w:r>
          <w:r>
            <w:fldChar w:fldCharType="separate"/>
          </w:r>
          <w:r>
            <w:rPr>
              <w:rStyle w:val="32"/>
            </w:rPr>
            <w:t>3.2</w:t>
          </w:r>
          <w:r>
            <w:rPr>
              <w:rFonts w:asciiTheme="minorHAnsi" w:hAnsiTheme="minorHAnsi" w:eastAsiaTheme="minorEastAsia"/>
              <w:sz w:val="22"/>
              <w:szCs w:val="22"/>
            </w:rPr>
            <w:tab/>
          </w:r>
          <w:r>
            <w:rPr>
              <w:rStyle w:val="32"/>
            </w:rPr>
            <w:t>Wiring</w:t>
          </w:r>
          <w:r>
            <w:tab/>
          </w:r>
          <w:r>
            <w:fldChar w:fldCharType="begin"/>
          </w:r>
          <w:r>
            <w:instrText xml:space="preserve"> PAGEREF _Toc521464838 \h </w:instrText>
          </w:r>
          <w:r>
            <w:fldChar w:fldCharType="separate"/>
          </w:r>
          <w:r>
            <w:t>14</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"_Toc521464839" </w:instrText>
          </w:r>
          <w:r>
            <w:fldChar w:fldCharType="separate"/>
          </w:r>
          <w:r>
            <w:rPr>
              <w:rStyle w:val="32"/>
            </w:rPr>
            <w:t>3.3</w:t>
          </w:r>
          <w:r>
            <w:rPr>
              <w:rFonts w:asciiTheme="minorHAnsi" w:hAnsiTheme="minorHAnsi" w:eastAsiaTheme="minorEastAsia"/>
              <w:sz w:val="22"/>
              <w:szCs w:val="22"/>
            </w:rPr>
            <w:tab/>
          </w:r>
          <w:r>
            <w:rPr>
              <w:rStyle w:val="32"/>
            </w:rPr>
            <w:t>IMD</w:t>
          </w:r>
          <w:r>
            <w:tab/>
          </w:r>
          <w:r>
            <w:fldChar w:fldCharType="begin"/>
          </w:r>
          <w:r>
            <w:instrText xml:space="preserve"> PAGEREF _Toc521464839 \h </w:instrText>
          </w:r>
          <w:r>
            <w:fldChar w:fldCharType="separate"/>
          </w:r>
          <w:r>
            <w:t>14</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"_Toc521464840" </w:instrText>
          </w:r>
          <w:r>
            <w:fldChar w:fldCharType="separate"/>
          </w:r>
          <w:r>
            <w:rPr>
              <w:rStyle w:val="32"/>
            </w:rPr>
            <w:t>3.4</w:t>
          </w:r>
          <w:r>
            <w:rPr>
              <w:rFonts w:asciiTheme="minorHAnsi" w:hAnsiTheme="minorHAnsi" w:eastAsiaTheme="minorEastAsia"/>
              <w:sz w:val="22"/>
              <w:szCs w:val="22"/>
            </w:rPr>
            <w:tab/>
          </w:r>
          <w:r>
            <w:rPr>
              <w:rStyle w:val="32"/>
            </w:rPr>
            <w:t>Brake System Plausibility Device</w:t>
          </w:r>
          <w:r>
            <w:tab/>
          </w:r>
          <w:r>
            <w:fldChar w:fldCharType="begin"/>
          </w:r>
          <w:r>
            <w:instrText xml:space="preserve"> PAGEREF _Toc521464840 \h </w:instrText>
          </w:r>
          <w:r>
            <w:fldChar w:fldCharType="separate"/>
          </w:r>
          <w:r>
            <w:t>16</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"_Toc521464841" </w:instrText>
          </w:r>
          <w:r>
            <w:fldChar w:fldCharType="separate"/>
          </w:r>
          <w:r>
            <w:rPr>
              <w:rStyle w:val="32"/>
            </w:rPr>
            <w:t>3.5</w:t>
          </w:r>
          <w:r>
            <w:rPr>
              <w:rFonts w:asciiTheme="minorHAnsi" w:hAnsiTheme="minorHAnsi" w:eastAsiaTheme="minorEastAsia"/>
              <w:sz w:val="22"/>
              <w:szCs w:val="22"/>
            </w:rPr>
            <w:tab/>
          </w:r>
          <w:r>
            <w:rPr>
              <w:rStyle w:val="32"/>
            </w:rPr>
            <w:t>Battery Management System</w:t>
          </w:r>
          <w:r>
            <w:tab/>
          </w:r>
          <w:r>
            <w:fldChar w:fldCharType="begin"/>
          </w:r>
          <w:r>
            <w:instrText xml:space="preserve"> PAGEREF _Toc521464841 \h </w:instrText>
          </w:r>
          <w:r>
            <w:fldChar w:fldCharType="separate"/>
          </w:r>
          <w:r>
            <w:t>18</w:t>
          </w:r>
          <w:r>
            <w:fldChar w:fldCharType="end"/>
          </w:r>
          <w:r>
            <w:fldChar w:fldCharType="end"/>
          </w:r>
        </w:p>
        <w:p>
          <w:pPr>
            <w:pStyle w:val="20"/>
            <w:tabs>
              <w:tab w:val="left" w:pos="480"/>
              <w:tab w:val="right" w:leader="dot" w:pos="9350"/>
            </w:tabs>
            <w:rPr>
              <w:rFonts w:asciiTheme="minorHAnsi" w:hAnsiTheme="minorHAnsi" w:eastAsiaTheme="minorEastAsia"/>
              <w:sz w:val="22"/>
              <w:szCs w:val="22"/>
            </w:rPr>
          </w:pPr>
          <w:r>
            <w:fldChar w:fldCharType="begin"/>
          </w:r>
          <w:r>
            <w:instrText xml:space="preserve"> HYPERLINK \l "_Toc521464842" </w:instrText>
          </w:r>
          <w:r>
            <w:fldChar w:fldCharType="separate"/>
          </w:r>
          <w:r>
            <w:rPr>
              <w:rStyle w:val="32"/>
            </w:rPr>
            <w:t>4</w:t>
          </w:r>
          <w:r>
            <w:rPr>
              <w:rFonts w:asciiTheme="minorHAnsi" w:hAnsiTheme="minorHAnsi" w:eastAsiaTheme="minorEastAsia"/>
              <w:sz w:val="22"/>
              <w:szCs w:val="22"/>
            </w:rPr>
            <w:tab/>
          </w:r>
          <w:r>
            <w:rPr>
              <w:rStyle w:val="32"/>
            </w:rPr>
            <w:t>Safety Systems</w:t>
          </w:r>
          <w:r>
            <w:tab/>
          </w:r>
          <w:r>
            <w:fldChar w:fldCharType="begin"/>
          </w:r>
          <w:r>
            <w:instrText xml:space="preserve"> PAGEREF _Toc521464842 \h </w:instrText>
          </w:r>
          <w:r>
            <w:fldChar w:fldCharType="separate"/>
          </w:r>
          <w:r>
            <w:t>24</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"_Toc521464843" </w:instrText>
          </w:r>
          <w:r>
            <w:fldChar w:fldCharType="separate"/>
          </w:r>
          <w:r>
            <w:rPr>
              <w:rStyle w:val="32"/>
            </w:rPr>
            <w:t>4.1</w:t>
          </w:r>
          <w:r>
            <w:rPr>
              <w:rFonts w:asciiTheme="minorHAnsi" w:hAnsiTheme="minorHAnsi" w:eastAsiaTheme="minorEastAsia"/>
              <w:sz w:val="22"/>
              <w:szCs w:val="22"/>
            </w:rPr>
            <w:tab/>
          </w:r>
          <w:r>
            <w:rPr>
              <w:rStyle w:val="32"/>
            </w:rPr>
            <w:t>TSAL</w:t>
          </w:r>
          <w:r>
            <w:tab/>
          </w:r>
          <w:r>
            <w:fldChar w:fldCharType="begin"/>
          </w:r>
          <w:r>
            <w:instrText xml:space="preserve"> PAGEREF _Toc521464843 \h </w:instrText>
          </w:r>
          <w:r>
            <w:fldChar w:fldCharType="separate"/>
          </w:r>
          <w:r>
            <w:t>24</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"_Toc521464844" </w:instrText>
          </w:r>
          <w:r>
            <w:fldChar w:fldCharType="separate"/>
          </w:r>
          <w:r>
            <w:rPr>
              <w:rStyle w:val="32"/>
            </w:rPr>
            <w:t>4.2</w:t>
          </w:r>
          <w:r>
            <w:rPr>
              <w:rFonts w:asciiTheme="minorHAnsi" w:hAnsiTheme="minorHAnsi" w:eastAsiaTheme="minorEastAsia"/>
              <w:sz w:val="22"/>
              <w:szCs w:val="22"/>
            </w:rPr>
            <w:tab/>
          </w:r>
          <w:r>
            <w:rPr>
              <w:rStyle w:val="32"/>
            </w:rPr>
            <w:t>Measurement Points</w:t>
          </w:r>
          <w:r>
            <w:tab/>
          </w:r>
          <w:r>
            <w:fldChar w:fldCharType="begin"/>
          </w:r>
          <w:r>
            <w:instrText xml:space="preserve"> PAGEREF _Toc521464844 \h </w:instrText>
          </w:r>
          <w:r>
            <w:fldChar w:fldCharType="separate"/>
          </w:r>
          <w:r>
            <w:t>25</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"_Toc521464845" </w:instrText>
          </w:r>
          <w:r>
            <w:fldChar w:fldCharType="separate"/>
          </w:r>
          <w:r>
            <w:rPr>
              <w:rStyle w:val="32"/>
            </w:rPr>
            <w:t>4.3</w:t>
          </w:r>
          <w:r>
            <w:rPr>
              <w:rFonts w:asciiTheme="minorHAnsi" w:hAnsiTheme="minorHAnsi" w:eastAsiaTheme="minorEastAsia"/>
              <w:sz w:val="22"/>
              <w:szCs w:val="22"/>
            </w:rPr>
            <w:tab/>
          </w:r>
          <w:r>
            <w:rPr>
              <w:rStyle w:val="32"/>
            </w:rPr>
            <w:t>HVD</w:t>
          </w:r>
          <w:r>
            <w:tab/>
          </w:r>
          <w:r>
            <w:fldChar w:fldCharType="begin"/>
          </w:r>
          <w:r>
            <w:instrText xml:space="preserve"> PAGEREF _Toc521464845 \h </w:instrText>
          </w:r>
          <w:r>
            <w:fldChar w:fldCharType="separate"/>
          </w:r>
          <w:r>
            <w:t>27</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"_Toc521464846" </w:instrText>
          </w:r>
          <w:r>
            <w:fldChar w:fldCharType="separate"/>
          </w:r>
          <w:r>
            <w:rPr>
              <w:rStyle w:val="32"/>
            </w:rPr>
            <w:t>4.4</w:t>
          </w:r>
          <w:r>
            <w:rPr>
              <w:rFonts w:asciiTheme="minorHAnsi" w:hAnsiTheme="minorHAnsi" w:eastAsiaTheme="minorEastAsia"/>
              <w:sz w:val="22"/>
              <w:szCs w:val="22"/>
            </w:rPr>
            <w:tab/>
          </w:r>
          <w:r>
            <w:rPr>
              <w:rStyle w:val="32"/>
            </w:rPr>
            <w:t>Discharge Circuit</w:t>
          </w:r>
          <w:r>
            <w:tab/>
          </w:r>
          <w:r>
            <w:fldChar w:fldCharType="begin"/>
          </w:r>
          <w:r>
            <w:instrText xml:space="preserve"> PAGEREF _Toc521464846 \h </w:instrText>
          </w:r>
          <w:r>
            <w:fldChar w:fldCharType="separate"/>
          </w:r>
          <w:r>
            <w:t>31</w:t>
          </w:r>
          <w:r>
            <w:fldChar w:fldCharType="end"/>
          </w:r>
          <w:r>
            <w:fldChar w:fldCharType="end"/>
          </w:r>
        </w:p>
        <w:p>
          <w:pPr>
            <w:pStyle w:val="20"/>
            <w:tabs>
              <w:tab w:val="left" w:pos="480"/>
              <w:tab w:val="right" w:leader="dot" w:pos="9350"/>
            </w:tabs>
            <w:rPr>
              <w:rFonts w:asciiTheme="minorHAnsi" w:hAnsiTheme="minorHAnsi" w:eastAsiaTheme="minorEastAsia"/>
              <w:sz w:val="22"/>
              <w:szCs w:val="22"/>
            </w:rPr>
          </w:pPr>
          <w:r>
            <w:fldChar w:fldCharType="begin"/>
          </w:r>
          <w:r>
            <w:instrText xml:space="preserve"> HYPERLINK \l "_Toc521464847" </w:instrText>
          </w:r>
          <w:r>
            <w:fldChar w:fldCharType="separate"/>
          </w:r>
          <w:r>
            <w:rPr>
              <w:rStyle w:val="32"/>
            </w:rPr>
            <w:t>5</w:t>
          </w:r>
          <w:r>
            <w:rPr>
              <w:rFonts w:asciiTheme="minorHAnsi" w:hAnsiTheme="minorHAnsi" w:eastAsiaTheme="minorEastAsia"/>
              <w:sz w:val="22"/>
              <w:szCs w:val="22"/>
            </w:rPr>
            <w:tab/>
          </w:r>
          <w:r>
            <w:rPr>
              <w:rStyle w:val="32"/>
            </w:rPr>
            <w:t>Accumulator</w:t>
          </w:r>
          <w:r>
            <w:tab/>
          </w:r>
          <w:r>
            <w:fldChar w:fldCharType="begin"/>
          </w:r>
          <w:r>
            <w:instrText xml:space="preserve"> PAGEREF _Toc521464847 \h </w:instrText>
          </w:r>
          <w:r>
            <w:fldChar w:fldCharType="separate"/>
          </w:r>
          <w:r>
            <w:t>34</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"_Toc521464848" </w:instrText>
          </w:r>
          <w:r>
            <w:fldChar w:fldCharType="separate"/>
          </w:r>
          <w:r>
            <w:rPr>
              <w:rStyle w:val="32"/>
            </w:rPr>
            <w:t>5.1</w:t>
          </w:r>
          <w:r>
            <w:rPr>
              <w:rFonts w:asciiTheme="minorHAnsi" w:hAnsiTheme="minorHAnsi" w:eastAsiaTheme="minorEastAsia"/>
              <w:sz w:val="22"/>
              <w:szCs w:val="22"/>
            </w:rPr>
            <w:tab/>
          </w:r>
          <w:r>
            <w:rPr>
              <w:rStyle w:val="32"/>
            </w:rPr>
            <w:t>Accumulator Schematic</w:t>
          </w:r>
          <w:r>
            <w:tab/>
          </w:r>
          <w:r>
            <w:fldChar w:fldCharType="begin"/>
          </w:r>
          <w:r>
            <w:instrText xml:space="preserve"> PAGEREF _Toc521464848 \h </w:instrText>
          </w:r>
          <w:r>
            <w:fldChar w:fldCharType="separate"/>
          </w:r>
          <w:r>
            <w:t>34</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"_Toc521464849" </w:instrText>
          </w:r>
          <w:r>
            <w:fldChar w:fldCharType="separate"/>
          </w:r>
          <w:r>
            <w:rPr>
              <w:rStyle w:val="32"/>
            </w:rPr>
            <w:t>5.2</w:t>
          </w:r>
          <w:r>
            <w:rPr>
              <w:rFonts w:asciiTheme="minorHAnsi" w:hAnsiTheme="minorHAnsi" w:eastAsiaTheme="minorEastAsia"/>
              <w:sz w:val="22"/>
              <w:szCs w:val="22"/>
            </w:rPr>
            <w:tab/>
          </w:r>
          <w:r>
            <w:rPr>
              <w:rStyle w:val="32"/>
            </w:rPr>
            <w:t>Cells</w:t>
          </w:r>
          <w:r>
            <w:tab/>
          </w:r>
          <w:r>
            <w:fldChar w:fldCharType="begin"/>
          </w:r>
          <w:r>
            <w:instrText xml:space="preserve"> PAGEREF _Toc521464849 \h </w:instrText>
          </w:r>
          <w:r>
            <w:fldChar w:fldCharType="separate"/>
          </w:r>
          <w:r>
            <w:t>34</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"_Toc521464850" </w:instrText>
          </w:r>
          <w:r>
            <w:fldChar w:fldCharType="separate"/>
          </w:r>
          <w:r>
            <w:rPr>
              <w:rStyle w:val="32"/>
            </w:rPr>
            <w:t>5.3</w:t>
          </w:r>
          <w:r>
            <w:rPr>
              <w:rFonts w:asciiTheme="minorHAnsi" w:hAnsiTheme="minorHAnsi" w:eastAsiaTheme="minorEastAsia"/>
              <w:sz w:val="22"/>
              <w:szCs w:val="22"/>
            </w:rPr>
            <w:tab/>
          </w:r>
          <w:r>
            <w:rPr>
              <w:rStyle w:val="32"/>
            </w:rPr>
            <w:t>Segments</w:t>
          </w:r>
          <w:r>
            <w:tab/>
          </w:r>
          <w:r>
            <w:fldChar w:fldCharType="begin"/>
          </w:r>
          <w:r>
            <w:instrText xml:space="preserve"> PAGEREF _Toc521464850 \h </w:instrText>
          </w:r>
          <w:r>
            <w:fldChar w:fldCharType="separate"/>
          </w:r>
          <w:r>
            <w:t>36</w:t>
          </w:r>
          <w:r>
            <w:fldChar w:fldCharType="end"/>
          </w:r>
          <w:r>
            <w:fldChar w:fldCharType="end"/>
          </w:r>
        </w:p>
        <w:p>
          <w:pPr>
            <w:pStyle w:val="20"/>
            <w:tabs>
              <w:tab w:val="right" w:leader="dot" w:pos="9350"/>
            </w:tabs>
            <w:rPr>
              <w:rFonts w:asciiTheme="minorHAnsi" w:hAnsiTheme="minorHAnsi" w:eastAsiaTheme="minorEastAsia"/>
              <w:sz w:val="22"/>
              <w:szCs w:val="22"/>
            </w:rPr>
          </w:pPr>
          <w:r>
            <w:fldChar w:fldCharType="begin"/>
          </w:r>
          <w:r>
            <w:instrText xml:space="preserve"> HYPERLINK \l "_Toc521464851" </w:instrText>
          </w:r>
          <w:r>
            <w:fldChar w:fldCharType="separate"/>
          </w:r>
          <w:r>
            <w:rPr>
              <w:rStyle w:val="32"/>
            </w:rPr>
            <w:t xml:space="preserve">Amphenol Radlok / </w:t>
          </w:r>
          <w:r>
            <w:rPr>
              <w:rStyle w:val="32"/>
              <w:rFonts w:cs="Arial"/>
              <w:bCs/>
            </w:rPr>
            <w:t>RL01001-50</w:t>
          </w:r>
          <w:r>
            <w:tab/>
          </w:r>
          <w:r>
            <w:fldChar w:fldCharType="begin"/>
          </w:r>
          <w:r>
            <w:instrText xml:space="preserve"> PAGEREF _Toc521464851 \h </w:instrText>
          </w:r>
          <w:r>
            <w:fldChar w:fldCharType="separate"/>
          </w:r>
          <w:r>
            <w:t>36</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"_Toc521464852" </w:instrText>
          </w:r>
          <w:r>
            <w:fldChar w:fldCharType="separate"/>
          </w:r>
          <w:r>
            <w:rPr>
              <w:rStyle w:val="32"/>
            </w:rPr>
            <w:t>5.4</w:t>
          </w:r>
          <w:r>
            <w:rPr>
              <w:rFonts w:asciiTheme="minorHAnsi" w:hAnsiTheme="minorHAnsi" w:eastAsiaTheme="minorEastAsia"/>
              <w:sz w:val="22"/>
              <w:szCs w:val="22"/>
            </w:rPr>
            <w:tab/>
          </w:r>
          <w:r>
            <w:rPr>
              <w:rStyle w:val="32"/>
            </w:rPr>
            <w:t>Precharge Circuit</w:t>
          </w:r>
          <w:r>
            <w:tab/>
          </w:r>
          <w:r>
            <w:fldChar w:fldCharType="begin"/>
          </w:r>
          <w:r>
            <w:instrText xml:space="preserve"> PAGEREF _Toc521464852 \h </w:instrText>
          </w:r>
          <w:r>
            <w:fldChar w:fldCharType="separate"/>
          </w:r>
          <w:r>
            <w:t>38</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"_Toc521464853" </w:instrText>
          </w:r>
          <w:r>
            <w:fldChar w:fldCharType="separate"/>
          </w:r>
          <w:r>
            <w:rPr>
              <w:rStyle w:val="32"/>
            </w:rPr>
            <w:t>5.5</w:t>
          </w:r>
          <w:r>
            <w:rPr>
              <w:rFonts w:asciiTheme="minorHAnsi" w:hAnsiTheme="minorHAnsi" w:eastAsiaTheme="minorEastAsia"/>
              <w:sz w:val="22"/>
              <w:szCs w:val="22"/>
            </w:rPr>
            <w:tab/>
          </w:r>
          <w:r>
            <w:rPr>
              <w:rStyle w:val="32"/>
            </w:rPr>
            <w:t>BMS</w:t>
          </w:r>
          <w:r>
            <w:tab/>
          </w:r>
          <w:r>
            <w:fldChar w:fldCharType="begin"/>
          </w:r>
          <w:r>
            <w:instrText xml:space="preserve"> PAGEREF _Toc521464853 \h </w:instrText>
          </w:r>
          <w:r>
            <w:fldChar w:fldCharType="separate"/>
          </w:r>
          <w:r>
            <w:t>40</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"_Toc521464854" </w:instrText>
          </w:r>
          <w:r>
            <w:fldChar w:fldCharType="separate"/>
          </w:r>
          <w:r>
            <w:rPr>
              <w:rStyle w:val="32"/>
            </w:rPr>
            <w:t>5.6</w:t>
          </w:r>
          <w:r>
            <w:rPr>
              <w:rFonts w:asciiTheme="minorHAnsi" w:hAnsiTheme="minorHAnsi" w:eastAsiaTheme="minorEastAsia"/>
              <w:sz w:val="22"/>
              <w:szCs w:val="22"/>
            </w:rPr>
            <w:tab/>
          </w:r>
          <w:r>
            <w:rPr>
              <w:rStyle w:val="32"/>
            </w:rPr>
            <w:t>AIR</w:t>
          </w:r>
          <w:r>
            <w:tab/>
          </w:r>
          <w:r>
            <w:fldChar w:fldCharType="begin"/>
          </w:r>
          <w:r>
            <w:instrText xml:space="preserve"> PAGEREF _Toc521464854 \h </w:instrText>
          </w:r>
          <w:r>
            <w:fldChar w:fldCharType="separate"/>
          </w:r>
          <w:r>
            <w:t>44</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"_Toc521464855" </w:instrText>
          </w:r>
          <w:r>
            <w:fldChar w:fldCharType="separate"/>
          </w:r>
          <w:r>
            <w:rPr>
              <w:rStyle w:val="32"/>
            </w:rPr>
            <w:t>5.7</w:t>
          </w:r>
          <w:r>
            <w:rPr>
              <w:rFonts w:asciiTheme="minorHAnsi" w:hAnsiTheme="minorHAnsi" w:eastAsiaTheme="minorEastAsia"/>
              <w:sz w:val="22"/>
              <w:szCs w:val="22"/>
            </w:rPr>
            <w:tab/>
          </w:r>
          <w:r>
            <w:rPr>
              <w:rStyle w:val="32"/>
            </w:rPr>
            <w:t>Accumulator Indicator</w:t>
          </w:r>
          <w:r>
            <w:tab/>
          </w:r>
          <w:r>
            <w:fldChar w:fldCharType="begin"/>
          </w:r>
          <w:r>
            <w:instrText xml:space="preserve"> PAGEREF _Toc521464855 \h </w:instrText>
          </w:r>
          <w:r>
            <w:fldChar w:fldCharType="separate"/>
          </w:r>
          <w:r>
            <w:t>45</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"_Toc521464856" </w:instrText>
          </w:r>
          <w:r>
            <w:fldChar w:fldCharType="separate"/>
          </w:r>
          <w:r>
            <w:rPr>
              <w:rStyle w:val="32"/>
            </w:rPr>
            <w:t>5.8</w:t>
          </w:r>
          <w:r>
            <w:rPr>
              <w:rFonts w:asciiTheme="minorHAnsi" w:hAnsiTheme="minorHAnsi" w:eastAsiaTheme="minorEastAsia"/>
              <w:sz w:val="22"/>
              <w:szCs w:val="22"/>
            </w:rPr>
            <w:tab/>
          </w:r>
          <w:r>
            <w:rPr>
              <w:rStyle w:val="32"/>
            </w:rPr>
            <w:t>Mechanical</w:t>
          </w:r>
          <w:r>
            <w:tab/>
          </w:r>
          <w:r>
            <w:fldChar w:fldCharType="begin"/>
          </w:r>
          <w:r>
            <w:instrText xml:space="preserve"> PAGEREF _Toc521464856 \h </w:instrText>
          </w:r>
          <w:r>
            <w:fldChar w:fldCharType="separate"/>
          </w:r>
          <w:r>
            <w:t>45</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"_Toc521464857" </w:instrText>
          </w:r>
          <w:r>
            <w:fldChar w:fldCharType="separate"/>
          </w:r>
          <w:r>
            <w:rPr>
              <w:rStyle w:val="32"/>
            </w:rPr>
            <w:t>5.9</w:t>
          </w:r>
          <w:r>
            <w:rPr>
              <w:rFonts w:asciiTheme="minorHAnsi" w:hAnsiTheme="minorHAnsi" w:eastAsiaTheme="minorEastAsia"/>
              <w:sz w:val="22"/>
              <w:szCs w:val="22"/>
            </w:rPr>
            <w:tab/>
          </w:r>
          <w:r>
            <w:rPr>
              <w:rStyle w:val="32"/>
            </w:rPr>
            <w:t>Charging</w:t>
          </w:r>
          <w:r>
            <w:tab/>
          </w:r>
          <w:r>
            <w:fldChar w:fldCharType="begin"/>
          </w:r>
          <w:r>
            <w:instrText xml:space="preserve"> PAGEREF _Toc521464857 \h </w:instrText>
          </w:r>
          <w:r>
            <w:fldChar w:fldCharType="separate"/>
          </w:r>
          <w:r>
            <w:t>46</w:t>
          </w:r>
          <w:r>
            <w:fldChar w:fldCharType="end"/>
          </w:r>
          <w:r>
            <w:fldChar w:fldCharType="end"/>
          </w:r>
        </w:p>
        <w:p>
          <w:pPr>
            <w:pStyle w:val="20"/>
            <w:tabs>
              <w:tab w:val="left" w:pos="480"/>
              <w:tab w:val="right" w:leader="dot" w:pos="9350"/>
            </w:tabs>
            <w:rPr>
              <w:rFonts w:asciiTheme="minorHAnsi" w:hAnsiTheme="minorHAnsi" w:eastAsiaTheme="minorEastAsia"/>
              <w:sz w:val="22"/>
              <w:szCs w:val="22"/>
            </w:rPr>
          </w:pPr>
          <w:r>
            <w:fldChar w:fldCharType="begin"/>
          </w:r>
          <w:r>
            <w:instrText xml:space="preserve"> HYPERLINK \l "_Toc521464858" </w:instrText>
          </w:r>
          <w:r>
            <w:fldChar w:fldCharType="separate"/>
          </w:r>
          <w:r>
            <w:rPr>
              <w:rStyle w:val="32"/>
            </w:rPr>
            <w:t>6</w:t>
          </w:r>
          <w:r>
            <w:rPr>
              <w:rFonts w:asciiTheme="minorHAnsi" w:hAnsiTheme="minorHAnsi" w:eastAsiaTheme="minorEastAsia"/>
              <w:sz w:val="22"/>
              <w:szCs w:val="22"/>
            </w:rPr>
            <w:tab/>
          </w:r>
          <w:r>
            <w:rPr>
              <w:rStyle w:val="32"/>
            </w:rPr>
            <w:t>Motor Controller</w:t>
          </w:r>
          <w:r>
            <w:tab/>
          </w:r>
          <w:r>
            <w:fldChar w:fldCharType="begin"/>
          </w:r>
          <w:r>
            <w:instrText xml:space="preserve"> PAGEREF _Toc521464858 \h </w:instrText>
          </w:r>
          <w:r>
            <w:fldChar w:fldCharType="separate"/>
          </w:r>
          <w:r>
            <w:t>48</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"_Toc521464859" </w:instrText>
          </w:r>
          <w:r>
            <w:fldChar w:fldCharType="separate"/>
          </w:r>
          <w:r>
            <w:rPr>
              <w:rStyle w:val="32"/>
            </w:rPr>
            <w:t>6.1</w:t>
          </w:r>
          <w:r>
            <w:rPr>
              <w:rFonts w:asciiTheme="minorHAnsi" w:hAnsiTheme="minorHAnsi" w:eastAsiaTheme="minorEastAsia"/>
              <w:sz w:val="22"/>
              <w:szCs w:val="22"/>
            </w:rPr>
            <w:tab/>
          </w:r>
          <w:r>
            <w:rPr>
              <w:rStyle w:val="32"/>
            </w:rPr>
            <w:t>Controls Architecture/Torque Security</w:t>
          </w:r>
          <w:r>
            <w:tab/>
          </w:r>
          <w:r>
            <w:fldChar w:fldCharType="begin"/>
          </w:r>
          <w:r>
            <w:instrText xml:space="preserve"> PAGEREF _Toc521464859 \h </w:instrText>
          </w:r>
          <w:r>
            <w:fldChar w:fldCharType="separate"/>
          </w:r>
          <w:r>
            <w:t>48</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"_Toc521464860" </w:instrText>
          </w:r>
          <w:r>
            <w:fldChar w:fldCharType="separate"/>
          </w:r>
          <w:r>
            <w:rPr>
              <w:rStyle w:val="32"/>
            </w:rPr>
            <w:t>6.2</w:t>
          </w:r>
          <w:r>
            <w:rPr>
              <w:rFonts w:asciiTheme="minorHAnsi" w:hAnsiTheme="minorHAnsi" w:eastAsiaTheme="minorEastAsia"/>
              <w:sz w:val="22"/>
              <w:szCs w:val="22"/>
            </w:rPr>
            <w:tab/>
          </w:r>
          <w:r>
            <w:rPr>
              <w:rStyle w:val="32"/>
            </w:rPr>
            <w:t>Galvanic Isolation</w:t>
          </w:r>
          <w:r>
            <w:tab/>
          </w:r>
          <w:r>
            <w:fldChar w:fldCharType="begin"/>
          </w:r>
          <w:r>
            <w:instrText xml:space="preserve"> PAGEREF _Toc521464860 \h </w:instrText>
          </w:r>
          <w:r>
            <w:fldChar w:fldCharType="separate"/>
          </w:r>
          <w:r>
            <w:t>48</w:t>
          </w:r>
          <w:r>
            <w:fldChar w:fldCharType="end"/>
          </w:r>
          <w:r>
            <w:fldChar w:fldCharType="end"/>
          </w:r>
        </w:p>
        <w:p>
          <w:pPr>
            <w:pStyle w:val="20"/>
            <w:tabs>
              <w:tab w:val="left" w:pos="480"/>
              <w:tab w:val="right" w:leader="dot" w:pos="9350"/>
            </w:tabs>
            <w:rPr>
              <w:rFonts w:asciiTheme="minorHAnsi" w:hAnsiTheme="minorHAnsi" w:eastAsiaTheme="minorEastAsia"/>
              <w:sz w:val="22"/>
              <w:szCs w:val="22"/>
            </w:rPr>
          </w:pPr>
          <w:r>
            <w:fldChar w:fldCharType="begin"/>
          </w:r>
          <w:r>
            <w:instrText xml:space="preserve"> HYPERLINK \l "_Toc521464861" </w:instrText>
          </w:r>
          <w:r>
            <w:fldChar w:fldCharType="separate"/>
          </w:r>
          <w:r>
            <w:rPr>
              <w:rStyle w:val="32"/>
            </w:rPr>
            <w:t>7</w:t>
          </w:r>
          <w:r>
            <w:rPr>
              <w:rFonts w:asciiTheme="minorHAnsi" w:hAnsiTheme="minorHAnsi" w:eastAsiaTheme="minorEastAsia"/>
              <w:sz w:val="22"/>
              <w:szCs w:val="22"/>
            </w:rPr>
            <w:tab/>
          </w:r>
          <w:r>
            <w:rPr>
              <w:rStyle w:val="32"/>
            </w:rPr>
            <w:t>Other Items</w:t>
          </w:r>
          <w:r>
            <w:tab/>
          </w:r>
          <w:r>
            <w:fldChar w:fldCharType="begin"/>
          </w:r>
          <w:r>
            <w:instrText xml:space="preserve"> PAGEREF _Toc521464861 \h </w:instrText>
          </w:r>
          <w:r>
            <w:fldChar w:fldCharType="separate"/>
          </w:r>
          <w:r>
            <w:t>49</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"_Toc521464862" </w:instrText>
          </w:r>
          <w:r>
            <w:fldChar w:fldCharType="separate"/>
          </w:r>
          <w:r>
            <w:rPr>
              <w:rStyle w:val="32"/>
            </w:rPr>
            <w:t>7.1</w:t>
          </w:r>
          <w:r>
            <w:rPr>
              <w:rFonts w:asciiTheme="minorHAnsi" w:hAnsiTheme="minorHAnsi" w:eastAsiaTheme="minorEastAsia"/>
              <w:sz w:val="22"/>
              <w:szCs w:val="22"/>
            </w:rPr>
            <w:tab/>
          </w:r>
          <w:r>
            <w:rPr>
              <w:rStyle w:val="32"/>
            </w:rPr>
            <w:t>Energy Meter</w:t>
          </w:r>
          <w:r>
            <w:tab/>
          </w:r>
          <w:r>
            <w:fldChar w:fldCharType="begin"/>
          </w:r>
          <w:r>
            <w:instrText xml:space="preserve"> PAGEREF _Toc521464862 \h </w:instrText>
          </w:r>
          <w:r>
            <w:fldChar w:fldCharType="separate"/>
          </w:r>
          <w:r>
            <w:t>49</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"_Toc521464863" </w:instrText>
          </w:r>
          <w:r>
            <w:fldChar w:fldCharType="separate"/>
          </w:r>
          <w:r>
            <w:rPr>
              <w:rStyle w:val="32"/>
            </w:rPr>
            <w:t>7.2</w:t>
          </w:r>
          <w:r>
            <w:rPr>
              <w:rFonts w:asciiTheme="minorHAnsi" w:hAnsiTheme="minorHAnsi" w:eastAsiaTheme="minorEastAsia"/>
              <w:sz w:val="22"/>
              <w:szCs w:val="22"/>
            </w:rPr>
            <w:tab/>
          </w:r>
          <w:r>
            <w:rPr>
              <w:rStyle w:val="32"/>
            </w:rPr>
            <w:t>Firewall</w:t>
          </w:r>
          <w:r>
            <w:tab/>
          </w:r>
          <w:r>
            <w:fldChar w:fldCharType="begin"/>
          </w:r>
          <w:r>
            <w:instrText xml:space="preserve"> PAGEREF _Toc521464863 \h </w:instrText>
          </w:r>
          <w:r>
            <w:fldChar w:fldCharType="separate"/>
          </w:r>
          <w:r>
            <w:t>49</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"_Toc521464864" </w:instrText>
          </w:r>
          <w:r>
            <w:fldChar w:fldCharType="separate"/>
          </w:r>
          <w:r>
            <w:rPr>
              <w:rStyle w:val="32"/>
            </w:rPr>
            <w:t>7.3</w:t>
          </w:r>
          <w:r>
            <w:rPr>
              <w:rFonts w:asciiTheme="minorHAnsi" w:hAnsiTheme="minorHAnsi" w:eastAsiaTheme="minorEastAsia"/>
              <w:sz w:val="22"/>
              <w:szCs w:val="22"/>
            </w:rPr>
            <w:tab/>
          </w:r>
          <w:r>
            <w:rPr>
              <w:rStyle w:val="32"/>
            </w:rPr>
            <w:t>Grounding</w:t>
          </w:r>
          <w:r>
            <w:tab/>
          </w:r>
          <w:r>
            <w:fldChar w:fldCharType="begin"/>
          </w:r>
          <w:r>
            <w:instrText xml:space="preserve"> PAGEREF _Toc521464864 \h </w:instrText>
          </w:r>
          <w:r>
            <w:fldChar w:fldCharType="separate"/>
          </w:r>
          <w:r>
            <w:t>50</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"_Toc521464865" </w:instrText>
          </w:r>
          <w:r>
            <w:fldChar w:fldCharType="separate"/>
          </w:r>
          <w:r>
            <w:rPr>
              <w:rStyle w:val="32"/>
            </w:rPr>
            <w:t>7.4</w:t>
          </w:r>
          <w:r>
            <w:rPr>
              <w:rFonts w:asciiTheme="minorHAnsi" w:hAnsiTheme="minorHAnsi" w:eastAsiaTheme="minorEastAsia"/>
              <w:sz w:val="22"/>
              <w:szCs w:val="22"/>
            </w:rPr>
            <w:tab/>
          </w:r>
          <w:r>
            <w:rPr>
              <w:rStyle w:val="32"/>
            </w:rPr>
            <w:t>Other Components</w:t>
          </w:r>
          <w:r>
            <w:tab/>
          </w:r>
          <w:r>
            <w:fldChar w:fldCharType="begin"/>
          </w:r>
          <w:r>
            <w:instrText xml:space="preserve"> PAGEREF _Toc521464865 \h </w:instrText>
          </w:r>
          <w:r>
            <w:fldChar w:fldCharType="separate"/>
          </w:r>
          <w:r>
            <w:t>50</w:t>
          </w:r>
          <w:r>
            <w:fldChar w:fldCharType="end"/>
          </w:r>
          <w:r>
            <w:fldChar w:fldCharType="end"/>
          </w:r>
        </w:p>
        <w:p>
          <w:pPr>
            <w:pStyle w:val="20"/>
            <w:tabs>
              <w:tab w:val="left" w:pos="480"/>
              <w:tab w:val="right" w:leader="dot" w:pos="9350"/>
            </w:tabs>
            <w:rPr>
              <w:rFonts w:asciiTheme="minorHAnsi" w:hAnsiTheme="minorHAnsi" w:eastAsiaTheme="minorEastAsia"/>
              <w:sz w:val="22"/>
              <w:szCs w:val="22"/>
            </w:rPr>
          </w:pPr>
          <w:r>
            <w:fldChar w:fldCharType="begin"/>
          </w:r>
          <w:r>
            <w:instrText xml:space="preserve"> HYPERLINK \l "_Toc521464866" </w:instrText>
          </w:r>
          <w:r>
            <w:fldChar w:fldCharType="separate"/>
          </w:r>
          <w:r>
            <w:rPr>
              <w:rStyle w:val="32"/>
            </w:rPr>
            <w:t>8</w:t>
          </w:r>
          <w:r>
            <w:rPr>
              <w:rFonts w:asciiTheme="minorHAnsi" w:hAnsiTheme="minorHAnsi" w:eastAsiaTheme="minorEastAsia"/>
              <w:sz w:val="22"/>
              <w:szCs w:val="22"/>
            </w:rPr>
            <w:tab/>
          </w:r>
          <w:r>
            <w:rPr>
              <w:rStyle w:val="32"/>
            </w:rPr>
            <w:t>Appendix</w:t>
          </w:r>
          <w:r>
            <w:tab/>
          </w:r>
          <w:r>
            <w:fldChar w:fldCharType="begin"/>
          </w:r>
          <w:r>
            <w:instrText xml:space="preserve"> PAGEREF _Toc521464866 \h </w:instrText>
          </w:r>
          <w:r>
            <w:fldChar w:fldCharType="separate"/>
          </w:r>
          <w:r>
            <w:t>51</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"_Toc521464867" </w:instrText>
          </w:r>
          <w:r>
            <w:fldChar w:fldCharType="separate"/>
          </w:r>
          <w:r>
            <w:rPr>
              <w:rStyle w:val="32"/>
            </w:rPr>
            <w:t>8.1</w:t>
          </w:r>
          <w:r>
            <w:rPr>
              <w:rFonts w:asciiTheme="minorHAnsi" w:hAnsiTheme="minorHAnsi" w:eastAsiaTheme="minorEastAsia"/>
              <w:sz w:val="22"/>
              <w:szCs w:val="22"/>
            </w:rPr>
            <w:tab/>
          </w:r>
          <w:r>
            <w:rPr>
              <w:rStyle w:val="32"/>
            </w:rPr>
            <w:t>Kokam  SLPB78216216H</w:t>
          </w:r>
          <w:r>
            <w:tab/>
          </w:r>
          <w:r>
            <w:fldChar w:fldCharType="begin"/>
          </w:r>
          <w:r>
            <w:instrText xml:space="preserve"> PAGEREF _Toc521464867 \h </w:instrText>
          </w:r>
          <w:r>
            <w:fldChar w:fldCharType="separate"/>
          </w:r>
          <w:r>
            <w:t>51</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"_Toc521464868" </w:instrText>
          </w:r>
          <w:r>
            <w:fldChar w:fldCharType="separate"/>
          </w:r>
          <w:r>
            <w:rPr>
              <w:rStyle w:val="32"/>
            </w:rPr>
            <w:t>8.2</w:t>
          </w:r>
          <w:r>
            <w:rPr>
              <w:rFonts w:asciiTheme="minorHAnsi" w:hAnsiTheme="minorHAnsi" w:eastAsiaTheme="minorEastAsia"/>
              <w:sz w:val="22"/>
              <w:szCs w:val="22"/>
            </w:rPr>
            <w:tab/>
          </w:r>
          <w:r>
            <w:rPr>
              <w:rStyle w:val="32"/>
            </w:rPr>
            <w:t>NYAF cable 70 mm2</w:t>
          </w:r>
          <w:r>
            <w:tab/>
          </w:r>
          <w:r>
            <w:fldChar w:fldCharType="begin"/>
          </w:r>
          <w:r>
            <w:instrText xml:space="preserve"> PAGEREF _Toc521464868 \h </w:instrText>
          </w:r>
          <w:r>
            <w:fldChar w:fldCharType="separate"/>
          </w:r>
          <w:r>
            <w:t>53</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"_Toc521464869" </w:instrText>
          </w:r>
          <w:r>
            <w:fldChar w:fldCharType="separate"/>
          </w:r>
          <w:r>
            <w:rPr>
              <w:rStyle w:val="32"/>
            </w:rPr>
            <w:t>8.3</w:t>
          </w:r>
          <w:r>
            <w:rPr>
              <w:rFonts w:asciiTheme="minorHAnsi" w:hAnsiTheme="minorHAnsi" w:eastAsiaTheme="minorEastAsia"/>
              <w:sz w:val="22"/>
              <w:szCs w:val="22"/>
            </w:rPr>
            <w:tab/>
          </w:r>
          <w:r>
            <w:rPr>
              <w:rStyle w:val="32"/>
            </w:rPr>
            <w:t>MOTOR EMRAX 208 LC IP65</w:t>
          </w:r>
          <w:r>
            <w:tab/>
          </w:r>
          <w:r>
            <w:fldChar w:fldCharType="begin"/>
          </w:r>
          <w:r>
            <w:instrText xml:space="preserve"> PAGEREF _Toc521464869 \h </w:instrText>
          </w:r>
          <w:r>
            <w:fldChar w:fldCharType="separate"/>
          </w:r>
          <w:r>
            <w:t>54</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"_Toc521464870" </w:instrText>
          </w:r>
          <w:r>
            <w:fldChar w:fldCharType="separate"/>
          </w:r>
          <w:r>
            <w:rPr>
              <w:rStyle w:val="32"/>
            </w:rPr>
            <w:t>8.4</w:t>
          </w:r>
          <w:r>
            <w:rPr>
              <w:rFonts w:asciiTheme="minorHAnsi" w:hAnsiTheme="minorHAnsi" w:eastAsiaTheme="minorEastAsia"/>
              <w:sz w:val="22"/>
              <w:szCs w:val="22"/>
            </w:rPr>
            <w:tab/>
          </w:r>
          <w:r>
            <w:rPr>
              <w:rStyle w:val="32"/>
            </w:rPr>
            <w:t>Model 6387 Banana Jack</w:t>
          </w:r>
          <w:r>
            <w:tab/>
          </w:r>
          <w:r>
            <w:fldChar w:fldCharType="begin"/>
          </w:r>
          <w:r>
            <w:instrText xml:space="preserve"> PAGEREF _Toc521464870 \h </w:instrText>
          </w:r>
          <w:r>
            <w:fldChar w:fldCharType="separate"/>
          </w:r>
          <w:r>
            <w:t>55</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"_Toc521464871" </w:instrText>
          </w:r>
          <w:r>
            <w:fldChar w:fldCharType="separate"/>
          </w:r>
          <w:r>
            <w:rPr>
              <w:rStyle w:val="32"/>
            </w:rPr>
            <w:t>8.5</w:t>
          </w:r>
          <w:r>
            <w:rPr>
              <w:rFonts w:asciiTheme="minorHAnsi" w:hAnsiTheme="minorHAnsi" w:eastAsiaTheme="minorEastAsia"/>
              <w:sz w:val="22"/>
              <w:szCs w:val="22"/>
            </w:rPr>
            <w:tab/>
          </w:r>
          <w:r>
            <w:rPr>
              <w:rStyle w:val="32"/>
            </w:rPr>
            <w:t>IMD</w:t>
          </w:r>
          <w:r>
            <w:tab/>
          </w:r>
          <w:r>
            <w:fldChar w:fldCharType="begin"/>
          </w:r>
          <w:r>
            <w:instrText xml:space="preserve"> PAGEREF _Toc521464871 \h </w:instrText>
          </w:r>
          <w:r>
            <w:fldChar w:fldCharType="separate"/>
          </w:r>
          <w:r>
            <w:t>56</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"_Toc521464872" </w:instrText>
          </w:r>
          <w:r>
            <w:fldChar w:fldCharType="separate"/>
          </w:r>
          <w:r>
            <w:rPr>
              <w:rStyle w:val="32"/>
            </w:rPr>
            <w:t>8.6</w:t>
          </w:r>
          <w:r>
            <w:rPr>
              <w:rFonts w:asciiTheme="minorHAnsi" w:hAnsiTheme="minorHAnsi" w:eastAsiaTheme="minorEastAsia"/>
              <w:sz w:val="22"/>
              <w:szCs w:val="22"/>
            </w:rPr>
            <w:tab/>
          </w:r>
          <w:r>
            <w:rPr>
              <w:rStyle w:val="32"/>
            </w:rPr>
            <w:t>Potentiometer</w:t>
          </w:r>
          <w:r>
            <w:tab/>
          </w:r>
          <w:r>
            <w:fldChar w:fldCharType="begin"/>
          </w:r>
          <w:r>
            <w:instrText xml:space="preserve"> PAGEREF _Toc521464872 \h </w:instrText>
          </w:r>
          <w:r>
            <w:fldChar w:fldCharType="separate"/>
          </w:r>
          <w:r>
            <w:t>57</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"_Toc521464873" </w:instrText>
          </w:r>
          <w:r>
            <w:fldChar w:fldCharType="separate"/>
          </w:r>
          <w:r>
            <w:rPr>
              <w:rStyle w:val="32"/>
            </w:rPr>
            <w:t>8.7</w:t>
          </w:r>
          <w:r>
            <w:rPr>
              <w:rFonts w:asciiTheme="minorHAnsi" w:hAnsiTheme="minorHAnsi" w:eastAsiaTheme="minorEastAsia"/>
              <w:sz w:val="22"/>
              <w:szCs w:val="22"/>
            </w:rPr>
            <w:tab/>
          </w:r>
          <w:r>
            <w:rPr>
              <w:rStyle w:val="32"/>
            </w:rPr>
            <w:t>HVD</w:t>
          </w:r>
          <w:r>
            <w:tab/>
          </w:r>
          <w:r>
            <w:fldChar w:fldCharType="begin"/>
          </w:r>
          <w:r>
            <w:instrText xml:space="preserve"> PAGEREF _Toc521464873 \h </w:instrText>
          </w:r>
          <w:r>
            <w:fldChar w:fldCharType="separate"/>
          </w:r>
          <w:r>
            <w:t>59</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"_Toc521464874" </w:instrText>
          </w:r>
          <w:r>
            <w:fldChar w:fldCharType="separate"/>
          </w:r>
          <w:r>
            <w:rPr>
              <w:rStyle w:val="32"/>
            </w:rPr>
            <w:t>8.8</w:t>
          </w:r>
          <w:r>
            <w:rPr>
              <w:rFonts w:asciiTheme="minorHAnsi" w:hAnsiTheme="minorHAnsi" w:eastAsiaTheme="minorEastAsia"/>
              <w:sz w:val="22"/>
              <w:szCs w:val="22"/>
            </w:rPr>
            <w:tab/>
          </w:r>
          <w:r>
            <w:rPr>
              <w:rStyle w:val="32"/>
            </w:rPr>
            <w:t>BMS</w:t>
          </w:r>
          <w:r>
            <w:tab/>
          </w:r>
          <w:r>
            <w:fldChar w:fldCharType="begin"/>
          </w:r>
          <w:r>
            <w:instrText xml:space="preserve"> PAGEREF _Toc521464874 \h </w:instrText>
          </w:r>
          <w:r>
            <w:fldChar w:fldCharType="separate"/>
          </w:r>
          <w:r>
            <w:t>60</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begin"/>
          </w:r>
          <w:r>
            <w:instrText xml:space="preserve"> HYPERLINK \l "_Toc521464875" </w:instrText>
          </w:r>
          <w:r>
            <w:fldChar w:fldCharType="separate"/>
          </w:r>
          <w:r>
            <w:rPr>
              <w:rStyle w:val="32"/>
            </w:rPr>
            <w:t>8.9</w:t>
          </w:r>
          <w:r>
            <w:rPr>
              <w:rFonts w:asciiTheme="minorHAnsi" w:hAnsiTheme="minorHAnsi" w:eastAsiaTheme="minorEastAsia"/>
              <w:sz w:val="22"/>
              <w:szCs w:val="22"/>
            </w:rPr>
            <w:tab/>
          </w:r>
          <w:r>
            <w:rPr>
              <w:rStyle w:val="32"/>
            </w:rPr>
            <w:t>Fuse L50QS250</w:t>
          </w:r>
          <w:r>
            <w:tab/>
          </w:r>
          <w:r>
            <w:fldChar w:fldCharType="begin"/>
          </w:r>
          <w:r>
            <w:instrText xml:space="preserve"> PAGEREF _Toc521464875 \h </w:instrText>
          </w:r>
          <w:r>
            <w:fldChar w:fldCharType="separate"/>
          </w:r>
          <w:r>
            <w:t>61</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"_Toc521464876" </w:instrText>
          </w:r>
          <w:r>
            <w:fldChar w:fldCharType="separate"/>
          </w:r>
          <w:r>
            <w:rPr>
              <w:rStyle w:val="32"/>
            </w:rPr>
            <w:t>8.10</w:t>
          </w:r>
          <w:r>
            <w:rPr>
              <w:rFonts w:asciiTheme="minorHAnsi" w:hAnsiTheme="minorHAnsi" w:eastAsiaTheme="minorEastAsia"/>
              <w:sz w:val="22"/>
              <w:szCs w:val="22"/>
            </w:rPr>
            <w:tab/>
          </w:r>
          <w:r>
            <w:rPr>
              <w:rStyle w:val="32"/>
            </w:rPr>
            <w:t>Buzzer SFM-27-I</w:t>
          </w:r>
          <w:r>
            <w:tab/>
          </w:r>
          <w:r>
            <w:fldChar w:fldCharType="begin"/>
          </w:r>
          <w:r>
            <w:instrText xml:space="preserve"> PAGEREF _Toc521464876 \h </w:instrText>
          </w:r>
          <w:r>
            <w:fldChar w:fldCharType="separate"/>
          </w:r>
          <w:r>
            <w:t>62</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"_Toc521464877" </w:instrText>
          </w:r>
          <w:r>
            <w:fldChar w:fldCharType="separate"/>
          </w:r>
          <w:r>
            <w:rPr>
              <w:rStyle w:val="32"/>
            </w:rPr>
            <w:t>8.11</w:t>
          </w:r>
          <w:r>
            <w:rPr>
              <w:rFonts w:asciiTheme="minorHAnsi" w:hAnsiTheme="minorHAnsi" w:eastAsiaTheme="minorEastAsia"/>
              <w:sz w:val="22"/>
              <w:szCs w:val="22"/>
            </w:rPr>
            <w:tab/>
          </w:r>
          <w:r>
            <w:rPr>
              <w:rStyle w:val="32"/>
            </w:rPr>
            <w:t>Delay Relay H3Y-2</w:t>
          </w:r>
          <w:r>
            <w:tab/>
          </w:r>
          <w:r>
            <w:fldChar w:fldCharType="begin"/>
          </w:r>
          <w:r>
            <w:instrText xml:space="preserve"> PAGEREF _Toc521464877 \h </w:instrText>
          </w:r>
          <w:r>
            <w:fldChar w:fldCharType="separate"/>
          </w:r>
          <w:r>
            <w:t>63</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"_Toc521464878" </w:instrText>
          </w:r>
          <w:r>
            <w:fldChar w:fldCharType="separate"/>
          </w:r>
          <w:r>
            <w:rPr>
              <w:rStyle w:val="32"/>
            </w:rPr>
            <w:t>8.12</w:t>
          </w:r>
          <w:r>
            <w:rPr>
              <w:rFonts w:asciiTheme="minorHAnsi" w:hAnsiTheme="minorHAnsi" w:eastAsiaTheme="minorEastAsia"/>
              <w:sz w:val="22"/>
              <w:szCs w:val="22"/>
            </w:rPr>
            <w:tab/>
          </w:r>
          <w:r>
            <w:rPr>
              <w:rStyle w:val="32"/>
            </w:rPr>
            <w:t>Thermistor 10K</w:t>
          </w:r>
          <w:r>
            <w:tab/>
          </w:r>
          <w:r>
            <w:fldChar w:fldCharType="begin"/>
          </w:r>
          <w:r>
            <w:instrText xml:space="preserve"> PAGEREF _Toc521464878 \h </w:instrText>
          </w:r>
          <w:r>
            <w:fldChar w:fldCharType="separate"/>
          </w:r>
          <w:r>
            <w:t>65</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"_Toc521464879" </w:instrText>
          </w:r>
          <w:r>
            <w:fldChar w:fldCharType="separate"/>
          </w:r>
          <w:r>
            <w:rPr>
              <w:rStyle w:val="32"/>
            </w:rPr>
            <w:t>8.13</w:t>
          </w:r>
          <w:r>
            <w:rPr>
              <w:rFonts w:asciiTheme="minorHAnsi" w:hAnsiTheme="minorHAnsi" w:eastAsiaTheme="minorEastAsia"/>
              <w:sz w:val="22"/>
              <w:szCs w:val="22"/>
            </w:rPr>
            <w:tab/>
          </w:r>
          <w:r>
            <w:rPr>
              <w:rStyle w:val="32"/>
            </w:rPr>
            <w:t>Tyco EV200 Contactor 500AMP 320V</w:t>
          </w:r>
          <w:r>
            <w:tab/>
          </w:r>
          <w:r>
            <w:fldChar w:fldCharType="begin"/>
          </w:r>
          <w:r>
            <w:instrText xml:space="preserve"> PAGEREF _Toc521464879 \h </w:instrText>
          </w:r>
          <w:r>
            <w:fldChar w:fldCharType="separate"/>
          </w:r>
          <w:r>
            <w:t>66</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"_Toc521464880" </w:instrText>
          </w:r>
          <w:r>
            <w:fldChar w:fldCharType="separate"/>
          </w:r>
          <w:r>
            <w:rPr>
              <w:rStyle w:val="32"/>
            </w:rPr>
            <w:t>8.14</w:t>
          </w:r>
          <w:r>
            <w:rPr>
              <w:rFonts w:asciiTheme="minorHAnsi" w:hAnsiTheme="minorHAnsi" w:eastAsiaTheme="minorEastAsia"/>
              <w:sz w:val="22"/>
              <w:szCs w:val="22"/>
            </w:rPr>
            <w:tab/>
          </w:r>
          <w:r>
            <w:rPr>
              <w:rStyle w:val="32"/>
            </w:rPr>
            <w:t>Firewall</w:t>
          </w:r>
          <w:r>
            <w:tab/>
          </w:r>
          <w:r>
            <w:fldChar w:fldCharType="begin"/>
          </w:r>
          <w:r>
            <w:instrText xml:space="preserve"> PAGEREF _Toc521464880 \h </w:instrText>
          </w:r>
          <w:r>
            <w:fldChar w:fldCharType="separate"/>
          </w:r>
          <w:r>
            <w:t>68</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"_Toc521464881" </w:instrText>
          </w:r>
          <w:r>
            <w:fldChar w:fldCharType="separate"/>
          </w:r>
          <w:r>
            <w:rPr>
              <w:rStyle w:val="32"/>
            </w:rPr>
            <w:t>8.15</w:t>
          </w:r>
          <w:r>
            <w:rPr>
              <w:rFonts w:asciiTheme="minorHAnsi" w:hAnsiTheme="minorHAnsi" w:eastAsiaTheme="minorEastAsia"/>
              <w:sz w:val="22"/>
              <w:szCs w:val="22"/>
            </w:rPr>
            <w:tab/>
          </w:r>
          <w:r>
            <w:rPr>
              <w:rStyle w:val="32"/>
            </w:rPr>
            <w:t>Current Sensor (L06P400S05)</w:t>
          </w:r>
          <w:r>
            <w:tab/>
          </w:r>
          <w:r>
            <w:fldChar w:fldCharType="begin"/>
          </w:r>
          <w:r>
            <w:instrText xml:space="preserve"> PAGEREF _Toc521464881 \h </w:instrText>
          </w:r>
          <w:r>
            <w:fldChar w:fldCharType="separate"/>
          </w:r>
          <w:r>
            <w:t>69</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"_Toc521464882" </w:instrText>
          </w:r>
          <w:r>
            <w:fldChar w:fldCharType="separate"/>
          </w:r>
          <w:r>
            <w:rPr>
              <w:rStyle w:val="32"/>
            </w:rPr>
            <w:t>8.16</w:t>
          </w:r>
          <w:r>
            <w:rPr>
              <w:rFonts w:asciiTheme="minorHAnsi" w:hAnsiTheme="minorHAnsi" w:eastAsiaTheme="minorEastAsia"/>
              <w:sz w:val="22"/>
              <w:szCs w:val="22"/>
            </w:rPr>
            <w:tab/>
          </w:r>
          <w:r>
            <w:rPr>
              <w:rStyle w:val="32"/>
            </w:rPr>
            <w:t>Precharge and Discharge Resistor</w:t>
          </w:r>
          <w:r>
            <w:tab/>
          </w:r>
          <w:r>
            <w:fldChar w:fldCharType="begin"/>
          </w:r>
          <w:r>
            <w:instrText xml:space="preserve"> PAGEREF _Toc521464882 \h </w:instrText>
          </w:r>
          <w:r>
            <w:fldChar w:fldCharType="separate"/>
          </w:r>
          <w:r>
            <w:t>70</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"_Toc521464883" </w:instrText>
          </w:r>
          <w:r>
            <w:fldChar w:fldCharType="separate"/>
          </w:r>
          <w:r>
            <w:rPr>
              <w:rStyle w:val="32"/>
            </w:rPr>
            <w:t>8.17</w:t>
          </w:r>
          <w:r>
            <w:rPr>
              <w:rFonts w:asciiTheme="minorHAnsi" w:hAnsiTheme="minorHAnsi" w:eastAsiaTheme="minorEastAsia"/>
              <w:sz w:val="22"/>
              <w:szCs w:val="22"/>
            </w:rPr>
            <w:tab/>
          </w:r>
          <w:r>
            <w:rPr>
              <w:rStyle w:val="32"/>
            </w:rPr>
            <w:t>Resistor for TSMP</w:t>
          </w:r>
          <w:r>
            <w:tab/>
          </w:r>
          <w:r>
            <w:fldChar w:fldCharType="begin"/>
          </w:r>
          <w:r>
            <w:instrText xml:space="preserve"> PAGEREF _Toc521464883 \h </w:instrText>
          </w:r>
          <w:r>
            <w:fldChar w:fldCharType="separate"/>
          </w:r>
          <w:r>
            <w:t>73</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"_Toc521464884" </w:instrText>
          </w:r>
          <w:r>
            <w:fldChar w:fldCharType="separate"/>
          </w:r>
          <w:r>
            <w:rPr>
              <w:rStyle w:val="32"/>
            </w:rPr>
            <w:t>8.18</w:t>
          </w:r>
          <w:r>
            <w:rPr>
              <w:rFonts w:asciiTheme="minorHAnsi" w:hAnsiTheme="minorHAnsi" w:eastAsiaTheme="minorEastAsia"/>
              <w:sz w:val="22"/>
              <w:szCs w:val="22"/>
            </w:rPr>
            <w:tab/>
          </w:r>
          <w:r>
            <w:rPr>
              <w:rStyle w:val="32"/>
            </w:rPr>
            <w:t>Charger</w:t>
          </w:r>
          <w:r>
            <w:tab/>
          </w:r>
          <w:r>
            <w:fldChar w:fldCharType="begin"/>
          </w:r>
          <w:r>
            <w:instrText xml:space="preserve"> PAGEREF _Toc521464884 \h </w:instrText>
          </w:r>
          <w:r>
            <w:fldChar w:fldCharType="separate"/>
          </w:r>
          <w:r>
            <w:t>75</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"_Toc521464885" </w:instrText>
          </w:r>
          <w:r>
            <w:fldChar w:fldCharType="separate"/>
          </w:r>
          <w:r>
            <w:rPr>
              <w:rStyle w:val="32"/>
            </w:rPr>
            <w:t>8.19</w:t>
          </w:r>
          <w:r>
            <w:rPr>
              <w:rFonts w:asciiTheme="minorHAnsi" w:hAnsiTheme="minorHAnsi" w:eastAsiaTheme="minorEastAsia"/>
              <w:sz w:val="22"/>
              <w:szCs w:val="22"/>
            </w:rPr>
            <w:tab/>
          </w:r>
          <w:r>
            <w:rPr>
              <w:rStyle w:val="32"/>
            </w:rPr>
            <w:t>FUSE SMD 1 A PPTC</w:t>
          </w:r>
          <w:r>
            <w:tab/>
          </w:r>
          <w:r>
            <w:fldChar w:fldCharType="begin"/>
          </w:r>
          <w:r>
            <w:instrText xml:space="preserve"> PAGEREF _Toc521464885 \h </w:instrText>
          </w:r>
          <w:r>
            <w:fldChar w:fldCharType="separate"/>
          </w:r>
          <w:r>
            <w:t>77</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"_Toc521464886" </w:instrText>
          </w:r>
          <w:r>
            <w:fldChar w:fldCharType="separate"/>
          </w:r>
          <w:r>
            <w:rPr>
              <w:rStyle w:val="32"/>
            </w:rPr>
            <w:t>8.20</w:t>
          </w:r>
          <w:r>
            <w:rPr>
              <w:rFonts w:asciiTheme="minorHAnsi" w:hAnsiTheme="minorHAnsi" w:eastAsiaTheme="minorEastAsia"/>
              <w:sz w:val="22"/>
              <w:szCs w:val="22"/>
            </w:rPr>
            <w:tab/>
          </w:r>
          <w:r>
            <w:rPr>
              <w:rStyle w:val="32"/>
            </w:rPr>
            <w:t>20 AWG &amp; 22 AWG CABLE</w:t>
          </w:r>
          <w:r>
            <w:tab/>
          </w:r>
          <w:r>
            <w:fldChar w:fldCharType="begin"/>
          </w:r>
          <w:r>
            <w:instrText xml:space="preserve"> PAGEREF _Toc521464886 \h </w:instrText>
          </w:r>
          <w:r>
            <w:fldChar w:fldCharType="separate"/>
          </w:r>
          <w:r>
            <w:t>78</w:t>
          </w:r>
          <w:r>
            <w:fldChar w:fldCharType="end"/>
          </w:r>
          <w:r>
            <w:fldChar w:fldCharType="end"/>
          </w:r>
        </w:p>
        <w:p>
          <w:pPr>
            <w:pStyle w:val="21"/>
            <w:tabs>
              <w:tab w:val="left" w:pos="1100"/>
              <w:tab w:val="right" w:leader="dot" w:pos="9350"/>
            </w:tabs>
            <w:rPr>
              <w:rFonts w:asciiTheme="minorHAnsi" w:hAnsiTheme="minorHAnsi" w:eastAsiaTheme="minorEastAsia"/>
              <w:sz w:val="22"/>
              <w:szCs w:val="22"/>
            </w:rPr>
          </w:pPr>
          <w:r>
            <w:fldChar w:fldCharType="begin"/>
          </w:r>
          <w:r>
            <w:instrText xml:space="preserve"> HYPERLINK \l "_Toc521464887" </w:instrText>
          </w:r>
          <w:r>
            <w:fldChar w:fldCharType="separate"/>
          </w:r>
          <w:r>
            <w:rPr>
              <w:rStyle w:val="32"/>
            </w:rPr>
            <w:t>8.21</w:t>
          </w:r>
          <w:r>
            <w:rPr>
              <w:rFonts w:asciiTheme="minorHAnsi" w:hAnsiTheme="minorHAnsi" w:eastAsiaTheme="minorEastAsia"/>
              <w:sz w:val="22"/>
              <w:szCs w:val="22"/>
            </w:rPr>
            <w:tab/>
          </w:r>
          <w:r>
            <w:rPr>
              <w:rStyle w:val="32"/>
            </w:rPr>
            <w:t>Amphenol Radlok Connector</w:t>
          </w:r>
          <w:r>
            <w:tab/>
          </w:r>
          <w:r>
            <w:fldChar w:fldCharType="begin"/>
          </w:r>
          <w:r>
            <w:instrText xml:space="preserve"> PAGEREF _Toc521464887 \h </w:instrText>
          </w:r>
          <w:r>
            <w:fldChar w:fldCharType="separate"/>
          </w:r>
          <w:r>
            <w:t>79</w:t>
          </w:r>
          <w:r>
            <w:fldChar w:fldCharType="end"/>
          </w:r>
          <w:r>
            <w:fldChar w:fldCharType="end"/>
          </w:r>
        </w:p>
        <w:p>
          <w:pPr>
            <w:pStyle w:val="21"/>
            <w:tabs>
              <w:tab w:val="left" w:pos="880"/>
              <w:tab w:val="right" w:leader="dot" w:pos="9350"/>
            </w:tabs>
            <w:rPr>
              <w:rFonts w:asciiTheme="minorHAnsi" w:hAnsiTheme="minorHAnsi" w:eastAsiaTheme="minorEastAsia"/>
              <w:sz w:val="22"/>
              <w:szCs w:val="22"/>
            </w:rPr>
          </w:pPr>
          <w:r>
            <w:fldChar w:fldCharType="end"/>
          </w:r>
        </w:p>
      </w:sdtContent>
    </w:sdt>
    <w:p>
      <w:r>
        <w:br w:type="page"/>
      </w:r>
    </w:p>
    <w:p>
      <w:pPr>
        <w:pStyle w:val="2"/>
        <w:numPr>
          <w:ilvl w:val="0"/>
          <w:numId w:val="0"/>
        </w:numPr>
        <w:ind w:left="432" w:hanging="432"/>
      </w:pPr>
      <w:bookmarkStart w:id="3" w:name="_Toc521464829"/>
      <w:r>
        <w:t>Table of Figures</w:t>
      </w:r>
      <w:bookmarkEnd w:id="3"/>
    </w:p>
    <w:p>
      <w:pPr>
        <w:pStyle w:val="19"/>
        <w:tabs>
          <w:tab w:val="right" w:leader="dot" w:pos="9350"/>
        </w:tabs>
        <w:rPr>
          <w:rFonts w:asciiTheme="minorHAnsi" w:hAnsiTheme="minorHAnsi" w:eastAsiaTheme="minorEastAsia"/>
          <w:sz w:val="22"/>
          <w:szCs w:val="22"/>
        </w:rPr>
      </w:pPr>
      <w:r>
        <w:rPr>
          <w:rFonts w:eastAsiaTheme="majorEastAsia" w:cstheme="majorBidi"/>
          <w:color w:val="2E75B6" w:themeColor="accent1" w:themeShade="BF"/>
          <w:sz w:val="32"/>
          <w:szCs w:val="32"/>
        </w:rPr>
        <w:fldChar w:fldCharType="begin"/>
      </w:r>
      <w:r>
        <w:rPr>
          <w:rFonts w:eastAsiaTheme="majorEastAsia" w:cstheme="majorBidi"/>
          <w:color w:val="2E75B6" w:themeColor="accent1" w:themeShade="BF"/>
          <w:sz w:val="32"/>
          <w:szCs w:val="32"/>
        </w:rPr>
        <w:instrText xml:space="preserve"> TOC \h \z \c "Figure" </w:instrText>
      </w:r>
      <w:r>
        <w:rPr>
          <w:rFonts w:eastAsiaTheme="majorEastAsia" w:cstheme="majorBidi"/>
          <w:color w:val="2E75B6" w:themeColor="accent1" w:themeShade="BF"/>
          <w:sz w:val="32"/>
          <w:szCs w:val="32"/>
        </w:rPr>
        <w:fldChar w:fldCharType="separate"/>
      </w:r>
      <w:r>
        <w:fldChar w:fldCharType="begin"/>
      </w:r>
      <w:r>
        <w:instrText xml:space="preserve"> HYPERLINK \l "_Toc521462314" </w:instrText>
      </w:r>
      <w:r>
        <w:fldChar w:fldCharType="separate"/>
      </w:r>
      <w:r>
        <w:rPr>
          <w:rStyle w:val="32"/>
        </w:rPr>
        <w:t>Figure 1</w:t>
      </w:r>
      <w:r>
        <w:rPr>
          <w:rStyle w:val="32"/>
        </w:rPr>
        <w:noBreakHyphen/>
      </w:r>
      <w:r>
        <w:rPr>
          <w:rStyle w:val="32"/>
        </w:rPr>
        <w:t>1 - System Block Diagram</w:t>
      </w:r>
      <w:r>
        <w:tab/>
      </w:r>
      <w:r>
        <w:fldChar w:fldCharType="begin"/>
      </w:r>
      <w:r>
        <w:instrText xml:space="preserve"> PAGEREF _Toc521462314 \h </w:instrText>
      </w:r>
      <w:r>
        <w:fldChar w:fldCharType="separate"/>
      </w:r>
      <w:r>
        <w:t>8</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"_Toc521462315" </w:instrText>
      </w:r>
      <w:r>
        <w:fldChar w:fldCharType="separate"/>
      </w:r>
      <w:r>
        <w:rPr>
          <w:rStyle w:val="32"/>
        </w:rPr>
        <w:t>Figure 2</w:t>
      </w:r>
      <w:r>
        <w:rPr>
          <w:rStyle w:val="32"/>
        </w:rPr>
        <w:noBreakHyphen/>
      </w:r>
      <w:r>
        <w:rPr>
          <w:rStyle w:val="32"/>
        </w:rPr>
        <w:t>1 - HV System Schematic</w:t>
      </w:r>
      <w:r>
        <w:tab/>
      </w:r>
      <w:r>
        <w:fldChar w:fldCharType="begin"/>
      </w:r>
      <w:r>
        <w:instrText xml:space="preserve"> PAGEREF _Toc521462315 \h </w:instrText>
      </w:r>
      <w:r>
        <w:fldChar w:fldCharType="separate"/>
      </w:r>
      <w:r>
        <w:t>9</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"_Toc521462316" </w:instrText>
      </w:r>
      <w:r>
        <w:fldChar w:fldCharType="separate"/>
      </w:r>
      <w:r>
        <w:rPr>
          <w:rStyle w:val="32"/>
        </w:rPr>
        <w:t>Figure 3</w:t>
      </w:r>
      <w:r>
        <w:rPr>
          <w:rStyle w:val="32"/>
        </w:rPr>
        <w:noBreakHyphen/>
      </w:r>
      <w:r>
        <w:rPr>
          <w:rStyle w:val="32"/>
        </w:rPr>
        <w:t>1 - Shutdown Circuit Schematic</w:t>
      </w:r>
      <w:r>
        <w:tab/>
      </w:r>
      <w:r>
        <w:fldChar w:fldCharType="begin"/>
      </w:r>
      <w:r>
        <w:instrText xml:space="preserve"> PAGEREF _Toc521462316 \h </w:instrText>
      </w:r>
      <w:r>
        <w:fldChar w:fldCharType="separate"/>
      </w:r>
      <w:r>
        <w:t>12</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"_Toc521462317" </w:instrText>
      </w:r>
      <w:r>
        <w:fldChar w:fldCharType="separate"/>
      </w:r>
      <w:r>
        <w:rPr>
          <w:rStyle w:val="32"/>
        </w:rPr>
        <w:t>Figure 3</w:t>
      </w:r>
      <w:r>
        <w:rPr>
          <w:rStyle w:val="32"/>
        </w:rPr>
        <w:noBreakHyphen/>
      </w:r>
      <w:r>
        <w:rPr>
          <w:rStyle w:val="32"/>
        </w:rPr>
        <w:t>2 - Shutdown Circuit Switch Locations</w:t>
      </w:r>
      <w:r>
        <w:tab/>
      </w:r>
      <w:r>
        <w:fldChar w:fldCharType="begin"/>
      </w:r>
      <w:r>
        <w:instrText xml:space="preserve"> PAGEREF _Toc521462317 \h </w:instrText>
      </w:r>
      <w:r>
        <w:fldChar w:fldCharType="separate"/>
      </w:r>
      <w:r>
        <w:t>13</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"_Toc521462318" </w:instrText>
      </w:r>
      <w:r>
        <w:fldChar w:fldCharType="separate"/>
      </w:r>
      <w:r>
        <w:rPr>
          <w:rStyle w:val="32"/>
        </w:rPr>
        <w:t>Figure 3</w:t>
      </w:r>
      <w:r>
        <w:rPr>
          <w:rStyle w:val="32"/>
        </w:rPr>
        <w:noBreakHyphen/>
      </w:r>
      <w:r>
        <w:rPr>
          <w:rStyle w:val="32"/>
        </w:rPr>
        <w:t>3 - IMD Latch Circuit Schematic</w:t>
      </w:r>
      <w:r>
        <w:tab/>
      </w:r>
      <w:r>
        <w:fldChar w:fldCharType="begin"/>
      </w:r>
      <w:r>
        <w:instrText xml:space="preserve"> PAGEREF _Toc521462318 \h </w:instrText>
      </w:r>
      <w:r>
        <w:fldChar w:fldCharType="separate"/>
      </w:r>
      <w:r>
        <w:t>15</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"_Toc521462319" </w:instrText>
      </w:r>
      <w:r>
        <w:fldChar w:fldCharType="separate"/>
      </w:r>
      <w:r>
        <w:rPr>
          <w:rStyle w:val="32"/>
        </w:rPr>
        <w:t>Figure 3</w:t>
      </w:r>
      <w:r>
        <w:rPr>
          <w:rStyle w:val="32"/>
        </w:rPr>
        <w:noBreakHyphen/>
      </w:r>
      <w:r>
        <w:rPr>
          <w:rStyle w:val="32"/>
        </w:rPr>
        <w:t>4 – IMD Location</w:t>
      </w:r>
      <w:r>
        <w:tab/>
      </w:r>
      <w:r>
        <w:fldChar w:fldCharType="begin"/>
      </w:r>
      <w:r>
        <w:instrText xml:space="preserve"> PAGEREF _Toc521462319 \h </w:instrText>
      </w:r>
      <w:r>
        <w:fldChar w:fldCharType="separate"/>
      </w:r>
      <w:r>
        <w:t>16</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"_Toc521462320" </w:instrText>
      </w:r>
      <w:r>
        <w:fldChar w:fldCharType="separate"/>
      </w:r>
      <w:r>
        <w:rPr>
          <w:rStyle w:val="32"/>
        </w:rPr>
        <w:t>Figure 3</w:t>
      </w:r>
      <w:r>
        <w:rPr>
          <w:rStyle w:val="32"/>
        </w:rPr>
        <w:noBreakHyphen/>
      </w:r>
      <w:r>
        <w:rPr>
          <w:rStyle w:val="32"/>
        </w:rPr>
        <w:t>5 - BSPD Schematic</w:t>
      </w:r>
      <w:r>
        <w:tab/>
      </w:r>
      <w:r>
        <w:fldChar w:fldCharType="begin"/>
      </w:r>
      <w:r>
        <w:instrText xml:space="preserve"> PAGEREF _Toc521462320 \h </w:instrText>
      </w:r>
      <w:r>
        <w:fldChar w:fldCharType="separate"/>
      </w:r>
      <w:r>
        <w:t>17</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"_Toc521462321" </w:instrText>
      </w:r>
      <w:r>
        <w:fldChar w:fldCharType="separate"/>
      </w:r>
      <w:r>
        <w:rPr>
          <w:rStyle w:val="32"/>
        </w:rPr>
        <w:t>Figure 3</w:t>
      </w:r>
      <w:r>
        <w:rPr>
          <w:rStyle w:val="32"/>
        </w:rPr>
        <w:noBreakHyphen/>
      </w:r>
      <w:r>
        <w:rPr>
          <w:rStyle w:val="32"/>
        </w:rPr>
        <w:t>6 - BSPD Component Location</w:t>
      </w:r>
      <w:r>
        <w:tab/>
      </w:r>
      <w:r>
        <w:fldChar w:fldCharType="begin"/>
      </w:r>
      <w:r>
        <w:instrText xml:space="preserve"> PAGEREF _Toc521462321 \h </w:instrText>
      </w:r>
      <w:r>
        <w:fldChar w:fldCharType="separate"/>
      </w:r>
      <w:r>
        <w:t>17</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"_Toc521462322" </w:instrText>
      </w:r>
      <w:r>
        <w:fldChar w:fldCharType="separate"/>
      </w:r>
      <w:r>
        <w:rPr>
          <w:rStyle w:val="32"/>
        </w:rPr>
        <w:t>Figure 3</w:t>
      </w:r>
      <w:r>
        <w:rPr>
          <w:rStyle w:val="32"/>
        </w:rPr>
        <w:noBreakHyphen/>
      </w:r>
      <w:r>
        <w:rPr>
          <w:rStyle w:val="32"/>
        </w:rPr>
        <w:t>7 - BMS Latching Schematic</w:t>
      </w:r>
      <w:r>
        <w:tab/>
      </w:r>
      <w:r>
        <w:fldChar w:fldCharType="begin"/>
      </w:r>
      <w:r>
        <w:instrText xml:space="preserve"> PAGEREF _Toc521462322 \h </w:instrText>
      </w:r>
      <w:r>
        <w:fldChar w:fldCharType="separate"/>
      </w:r>
      <w:r>
        <w:t>23</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"_Toc521462323" </w:instrText>
      </w:r>
      <w:r>
        <w:fldChar w:fldCharType="separate"/>
      </w:r>
      <w:r>
        <w:rPr>
          <w:rStyle w:val="32"/>
        </w:rPr>
        <w:t>Figure 4</w:t>
      </w:r>
      <w:r>
        <w:rPr>
          <w:rStyle w:val="32"/>
        </w:rPr>
        <w:noBreakHyphen/>
      </w:r>
      <w:r>
        <w:rPr>
          <w:rStyle w:val="32"/>
        </w:rPr>
        <w:t>1 - TSAL Circuit Schematic</w:t>
      </w:r>
      <w:r>
        <w:tab/>
      </w:r>
      <w:r>
        <w:fldChar w:fldCharType="begin"/>
      </w:r>
      <w:r>
        <w:instrText xml:space="preserve"> PAGEREF _Toc521462323 \h </w:instrText>
      </w:r>
      <w:r>
        <w:fldChar w:fldCharType="separate"/>
      </w:r>
      <w:r>
        <w:t>24</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"_Toc521462324" </w:instrText>
      </w:r>
      <w:r>
        <w:fldChar w:fldCharType="separate"/>
      </w:r>
      <w:r>
        <w:rPr>
          <w:rStyle w:val="32"/>
        </w:rPr>
        <w:t>Figure 4</w:t>
      </w:r>
      <w:r>
        <w:rPr>
          <w:rStyle w:val="32"/>
        </w:rPr>
        <w:noBreakHyphen/>
      </w:r>
      <w:r>
        <w:rPr>
          <w:rStyle w:val="32"/>
        </w:rPr>
        <w:t>2 - TSAL Component Locations</w:t>
      </w:r>
      <w:r>
        <w:tab/>
      </w:r>
      <w:r>
        <w:fldChar w:fldCharType="begin"/>
      </w:r>
      <w:r>
        <w:instrText xml:space="preserve"> PAGEREF _Toc521462324 \h </w:instrText>
      </w:r>
      <w:r>
        <w:fldChar w:fldCharType="separate"/>
      </w:r>
      <w:r>
        <w:t>25</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"_Toc521462325" </w:instrText>
      </w:r>
      <w:r>
        <w:fldChar w:fldCharType="separate"/>
      </w:r>
      <w:r>
        <w:rPr>
          <w:rStyle w:val="32"/>
        </w:rPr>
        <w:t>Figure 4</w:t>
      </w:r>
      <w:r>
        <w:rPr>
          <w:rStyle w:val="32"/>
        </w:rPr>
        <w:noBreakHyphen/>
      </w:r>
      <w:r>
        <w:rPr>
          <w:rStyle w:val="32"/>
        </w:rPr>
        <w:t>3 - Measurement Point Location</w:t>
      </w:r>
      <w:r>
        <w:tab/>
      </w:r>
      <w:r>
        <w:fldChar w:fldCharType="begin"/>
      </w:r>
      <w:r>
        <w:instrText xml:space="preserve"> PAGEREF _Toc521462325 \h </w:instrText>
      </w:r>
      <w:r>
        <w:fldChar w:fldCharType="separate"/>
      </w:r>
      <w:r>
        <w:t>26</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"_Toc521462326" </w:instrText>
      </w:r>
      <w:r>
        <w:fldChar w:fldCharType="separate"/>
      </w:r>
      <w:r>
        <w:rPr>
          <w:rStyle w:val="32"/>
        </w:rPr>
        <w:t>Figure 4</w:t>
      </w:r>
      <w:r>
        <w:rPr>
          <w:rStyle w:val="32"/>
        </w:rPr>
        <w:noBreakHyphen/>
      </w:r>
      <w:r>
        <w:rPr>
          <w:rStyle w:val="32"/>
        </w:rPr>
        <w:t>4 - TSMP Protection Resistor Location</w:t>
      </w:r>
      <w:r>
        <w:tab/>
      </w:r>
      <w:r>
        <w:fldChar w:fldCharType="begin"/>
      </w:r>
      <w:r>
        <w:instrText xml:space="preserve"> PAGEREF _Toc521462326 \h </w:instrText>
      </w:r>
      <w:r>
        <w:fldChar w:fldCharType="separate"/>
      </w:r>
      <w:r>
        <w:t>27</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"_Toc521462327" </w:instrText>
      </w:r>
      <w:r>
        <w:fldChar w:fldCharType="separate"/>
      </w:r>
      <w:r>
        <w:rPr>
          <w:rStyle w:val="32"/>
        </w:rPr>
        <w:t>Figure 4</w:t>
      </w:r>
      <w:r>
        <w:rPr>
          <w:rStyle w:val="32"/>
        </w:rPr>
        <w:noBreakHyphen/>
      </w:r>
      <w:r>
        <w:rPr>
          <w:rStyle w:val="32"/>
        </w:rPr>
        <w:t>5 - HVD Interlock</w:t>
      </w:r>
      <w:r>
        <w:tab/>
      </w:r>
      <w:r>
        <w:fldChar w:fldCharType="begin"/>
      </w:r>
      <w:r>
        <w:instrText xml:space="preserve"> PAGEREF _Toc521462327 \h </w:instrText>
      </w:r>
      <w:r>
        <w:fldChar w:fldCharType="separate"/>
      </w:r>
      <w:r>
        <w:t>28</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"_Toc521462328" </w:instrText>
      </w:r>
      <w:r>
        <w:fldChar w:fldCharType="separate"/>
      </w:r>
      <w:r>
        <w:rPr>
          <w:rStyle w:val="32"/>
        </w:rPr>
        <w:t>Figure 4</w:t>
      </w:r>
      <w:r>
        <w:rPr>
          <w:rStyle w:val="32"/>
        </w:rPr>
        <w:noBreakHyphen/>
      </w:r>
      <w:r>
        <w:rPr>
          <w:rStyle w:val="32"/>
        </w:rPr>
        <w:t>6 - HVD Latching Schematic</w:t>
      </w:r>
      <w:r>
        <w:tab/>
      </w:r>
      <w:r>
        <w:fldChar w:fldCharType="begin"/>
      </w:r>
      <w:r>
        <w:instrText xml:space="preserve"> PAGEREF _Toc521462328 \h </w:instrText>
      </w:r>
      <w:r>
        <w:fldChar w:fldCharType="separate"/>
      </w:r>
      <w:r>
        <w:t>29</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"_Toc521462329" </w:instrText>
      </w:r>
      <w:r>
        <w:fldChar w:fldCharType="separate"/>
      </w:r>
      <w:r>
        <w:rPr>
          <w:rStyle w:val="32"/>
        </w:rPr>
        <w:t>Figure 4</w:t>
      </w:r>
      <w:r>
        <w:rPr>
          <w:rStyle w:val="32"/>
        </w:rPr>
        <w:noBreakHyphen/>
      </w:r>
      <w:r>
        <w:rPr>
          <w:rStyle w:val="32"/>
        </w:rPr>
        <w:t>7 - HVD Location</w:t>
      </w:r>
      <w:r>
        <w:tab/>
      </w:r>
      <w:r>
        <w:fldChar w:fldCharType="begin"/>
      </w:r>
      <w:r>
        <w:instrText xml:space="preserve"> PAGEREF _Toc521462329 \h </w:instrText>
      </w:r>
      <w:r>
        <w:fldChar w:fldCharType="separate"/>
      </w:r>
      <w:r>
        <w:t>30</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"_Toc521462330" </w:instrText>
      </w:r>
      <w:r>
        <w:fldChar w:fldCharType="separate"/>
      </w:r>
      <w:r>
        <w:rPr>
          <w:rStyle w:val="32"/>
        </w:rPr>
        <w:t>Figure 4</w:t>
      </w:r>
      <w:r>
        <w:rPr>
          <w:rStyle w:val="32"/>
        </w:rPr>
        <w:noBreakHyphen/>
      </w:r>
      <w:r>
        <w:rPr>
          <w:rStyle w:val="32"/>
        </w:rPr>
        <w:t>8 - HVD General Wiring</w:t>
      </w:r>
      <w:r>
        <w:tab/>
      </w:r>
      <w:r>
        <w:fldChar w:fldCharType="begin"/>
      </w:r>
      <w:r>
        <w:instrText xml:space="preserve"> PAGEREF _Toc521462330 \h </w:instrText>
      </w:r>
      <w:r>
        <w:fldChar w:fldCharType="separate"/>
      </w:r>
      <w:r>
        <w:t>31</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"_Toc521462331" </w:instrText>
      </w:r>
      <w:r>
        <w:fldChar w:fldCharType="separate"/>
      </w:r>
      <w:r>
        <w:rPr>
          <w:rStyle w:val="32"/>
        </w:rPr>
        <w:t>Figure 4</w:t>
      </w:r>
      <w:r>
        <w:rPr>
          <w:rStyle w:val="32"/>
        </w:rPr>
        <w:noBreakHyphen/>
      </w:r>
      <w:r>
        <w:rPr>
          <w:rStyle w:val="32"/>
        </w:rPr>
        <w:t>9 - Discharge Circuit Component Locations</w:t>
      </w:r>
      <w:r>
        <w:tab/>
      </w:r>
      <w:r>
        <w:fldChar w:fldCharType="begin"/>
      </w:r>
      <w:r>
        <w:instrText xml:space="preserve"> PAGEREF _Toc521462331 \h </w:instrText>
      </w:r>
      <w:r>
        <w:fldChar w:fldCharType="separate"/>
      </w:r>
      <w:r>
        <w:t>32</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"_Toc521462332" </w:instrText>
      </w:r>
      <w:r>
        <w:fldChar w:fldCharType="separate"/>
      </w:r>
      <w:r>
        <w:rPr>
          <w:rStyle w:val="32"/>
        </w:rPr>
        <w:t>Figure 4</w:t>
      </w:r>
      <w:r>
        <w:rPr>
          <w:rStyle w:val="32"/>
        </w:rPr>
        <w:noBreakHyphen/>
      </w:r>
      <w:r>
        <w:rPr>
          <w:rStyle w:val="32"/>
        </w:rPr>
        <w:t>10 -  Discharge Circuit</w:t>
      </w:r>
      <w:r>
        <w:tab/>
      </w:r>
      <w:r>
        <w:fldChar w:fldCharType="begin"/>
      </w:r>
      <w:r>
        <w:instrText xml:space="preserve"> PAGEREF _Toc521462332 \h </w:instrText>
      </w:r>
      <w:r>
        <w:fldChar w:fldCharType="separate"/>
      </w:r>
      <w:r>
        <w:t>32</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"_Toc521462333" </w:instrText>
      </w:r>
      <w:r>
        <w:fldChar w:fldCharType="separate"/>
      </w:r>
      <w:r>
        <w:rPr>
          <w:rStyle w:val="32"/>
        </w:rPr>
        <w:t>Figure 5</w:t>
      </w:r>
      <w:r>
        <w:rPr>
          <w:rStyle w:val="32"/>
        </w:rPr>
        <w:noBreakHyphen/>
      </w:r>
      <w:r>
        <w:rPr>
          <w:rStyle w:val="32"/>
        </w:rPr>
        <w:t>1 - Accumulator Schematic</w:t>
      </w:r>
      <w:r>
        <w:tab/>
      </w:r>
      <w:r>
        <w:fldChar w:fldCharType="begin"/>
      </w:r>
      <w:r>
        <w:instrText xml:space="preserve"> PAGEREF _Toc521462333 \h </w:instrText>
      </w:r>
      <w:r>
        <w:fldChar w:fldCharType="separate"/>
      </w:r>
      <w:r>
        <w:t>34</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"_Toc521462334" </w:instrText>
      </w:r>
      <w:r>
        <w:fldChar w:fldCharType="separate"/>
      </w:r>
      <w:r>
        <w:rPr>
          <w:rStyle w:val="32"/>
        </w:rPr>
        <w:t>Figure 5</w:t>
      </w:r>
      <w:r>
        <w:rPr>
          <w:rStyle w:val="32"/>
        </w:rPr>
        <w:noBreakHyphen/>
      </w:r>
      <w:r>
        <w:rPr>
          <w:rStyle w:val="32"/>
        </w:rPr>
        <w:t>2 - Cell Connection Detail</w:t>
      </w:r>
      <w:r>
        <w:tab/>
      </w:r>
      <w:r>
        <w:fldChar w:fldCharType="begin"/>
      </w:r>
      <w:r>
        <w:instrText xml:space="preserve"> PAGEREF _Toc521462334 \h </w:instrText>
      </w:r>
      <w:r>
        <w:fldChar w:fldCharType="separate"/>
      </w:r>
      <w:r>
        <w:t>35</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"_Toc521462335" </w:instrText>
      </w:r>
      <w:r>
        <w:fldChar w:fldCharType="separate"/>
      </w:r>
      <w:r>
        <w:rPr>
          <w:rStyle w:val="32"/>
        </w:rPr>
        <w:t>Figure 5</w:t>
      </w:r>
      <w:r>
        <w:rPr>
          <w:rStyle w:val="32"/>
        </w:rPr>
        <w:noBreakHyphen/>
      </w:r>
      <w:r>
        <w:rPr>
          <w:rStyle w:val="32"/>
        </w:rPr>
        <w:t>3 - Cell Mounting in Accumulator</w:t>
      </w:r>
      <w:r>
        <w:tab/>
      </w:r>
      <w:r>
        <w:fldChar w:fldCharType="begin"/>
      </w:r>
      <w:r>
        <w:instrText xml:space="preserve"> PAGEREF _Toc521462335 \h </w:instrText>
      </w:r>
      <w:r>
        <w:fldChar w:fldCharType="separate"/>
      </w:r>
      <w:r>
        <w:t>36</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"_Toc521462336" </w:instrText>
      </w:r>
      <w:r>
        <w:fldChar w:fldCharType="separate"/>
      </w:r>
      <w:r>
        <w:rPr>
          <w:rStyle w:val="32"/>
        </w:rPr>
        <w:t>Figure 5</w:t>
      </w:r>
      <w:r>
        <w:rPr>
          <w:rStyle w:val="32"/>
        </w:rPr>
        <w:noBreakHyphen/>
      </w:r>
      <w:r>
        <w:rPr>
          <w:rStyle w:val="32"/>
        </w:rPr>
        <w:t>4 - Maintenance Plug Locations</w:t>
      </w:r>
      <w:r>
        <w:tab/>
      </w:r>
      <w:r>
        <w:fldChar w:fldCharType="begin"/>
      </w:r>
      <w:r>
        <w:instrText xml:space="preserve"> PAGEREF _Toc521462336 \h </w:instrText>
      </w:r>
      <w:r>
        <w:fldChar w:fldCharType="separate"/>
      </w:r>
      <w:r>
        <w:t>37</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"_Toc521462337" </w:instrText>
      </w:r>
      <w:r>
        <w:fldChar w:fldCharType="separate"/>
      </w:r>
      <w:r>
        <w:rPr>
          <w:rStyle w:val="32"/>
        </w:rPr>
        <w:t>Figure 5</w:t>
      </w:r>
      <w:r>
        <w:rPr>
          <w:rStyle w:val="32"/>
        </w:rPr>
        <w:noBreakHyphen/>
      </w:r>
      <w:r>
        <w:rPr>
          <w:rStyle w:val="32"/>
        </w:rPr>
        <w:t>5 - Precharge Circuit Location</w:t>
      </w:r>
      <w:r>
        <w:tab/>
      </w:r>
      <w:r>
        <w:fldChar w:fldCharType="begin"/>
      </w:r>
      <w:r>
        <w:instrText xml:space="preserve"> PAGEREF _Toc521462337 \h </w:instrText>
      </w:r>
      <w:r>
        <w:fldChar w:fldCharType="separate"/>
      </w:r>
      <w:r>
        <w:t>38</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"_Toc521462338" </w:instrText>
      </w:r>
      <w:r>
        <w:fldChar w:fldCharType="separate"/>
      </w:r>
      <w:r>
        <w:rPr>
          <w:rStyle w:val="32"/>
        </w:rPr>
        <w:t>Figure 5</w:t>
      </w:r>
      <w:r>
        <w:rPr>
          <w:rStyle w:val="32"/>
        </w:rPr>
        <w:noBreakHyphen/>
      </w:r>
      <w:r>
        <w:rPr>
          <w:rStyle w:val="32"/>
        </w:rPr>
        <w:t>6 - Location of Temperature Sensors</w:t>
      </w:r>
      <w:r>
        <w:tab/>
      </w:r>
      <w:r>
        <w:fldChar w:fldCharType="begin"/>
      </w:r>
      <w:r>
        <w:instrText xml:space="preserve"> PAGEREF _Toc521462338 \h </w:instrText>
      </w:r>
      <w:r>
        <w:fldChar w:fldCharType="separate"/>
      </w:r>
      <w:r>
        <w:t>42</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"_Toc521462339" </w:instrText>
      </w:r>
      <w:r>
        <w:fldChar w:fldCharType="separate"/>
      </w:r>
      <w:r>
        <w:rPr>
          <w:rStyle w:val="32"/>
        </w:rPr>
        <w:t>Figure 5</w:t>
      </w:r>
      <w:r>
        <w:rPr>
          <w:rStyle w:val="32"/>
        </w:rPr>
        <w:noBreakHyphen/>
      </w:r>
      <w:r>
        <w:rPr>
          <w:rStyle w:val="32"/>
        </w:rPr>
        <w:t>7 - BMS Location</w:t>
      </w:r>
      <w:r>
        <w:tab/>
      </w:r>
      <w:r>
        <w:fldChar w:fldCharType="begin"/>
      </w:r>
      <w:r>
        <w:instrText xml:space="preserve"> PAGEREF _Toc521462339 \h </w:instrText>
      </w:r>
      <w:r>
        <w:fldChar w:fldCharType="separate"/>
      </w:r>
      <w:r>
        <w:t>44</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"_Toc521462340" </w:instrText>
      </w:r>
      <w:r>
        <w:fldChar w:fldCharType="separate"/>
      </w:r>
      <w:r>
        <w:rPr>
          <w:rStyle w:val="32"/>
        </w:rPr>
        <w:t>Figure 5</w:t>
      </w:r>
      <w:r>
        <w:rPr>
          <w:rStyle w:val="32"/>
        </w:rPr>
        <w:noBreakHyphen/>
      </w:r>
      <w:r>
        <w:rPr>
          <w:rStyle w:val="32"/>
        </w:rPr>
        <w:t>8 - Schematic of Accumulator Indication</w:t>
      </w:r>
      <w:r>
        <w:tab/>
      </w:r>
      <w:r>
        <w:fldChar w:fldCharType="begin"/>
      </w:r>
      <w:r>
        <w:instrText xml:space="preserve"> PAGEREF _Toc521462340 \h </w:instrText>
      </w:r>
      <w:r>
        <w:fldChar w:fldCharType="separate"/>
      </w:r>
      <w:r>
        <w:t>45</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"_Toc521462341" </w:instrText>
      </w:r>
      <w:r>
        <w:fldChar w:fldCharType="separate"/>
      </w:r>
      <w:r>
        <w:rPr>
          <w:rStyle w:val="32"/>
        </w:rPr>
        <w:t>Figure 5</w:t>
      </w:r>
      <w:r>
        <w:rPr>
          <w:rStyle w:val="32"/>
        </w:rPr>
        <w:noBreakHyphen/>
      </w:r>
      <w:r>
        <w:rPr>
          <w:rStyle w:val="32"/>
        </w:rPr>
        <w:t>9 - AIR and Fuse Separation</w:t>
      </w:r>
      <w:r>
        <w:tab/>
      </w:r>
      <w:r>
        <w:fldChar w:fldCharType="begin"/>
      </w:r>
      <w:r>
        <w:instrText xml:space="preserve"> PAGEREF _Toc521462341 \h </w:instrText>
      </w:r>
      <w:r>
        <w:fldChar w:fldCharType="separate"/>
      </w:r>
      <w:r>
        <w:t>46</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"_Toc521462342" </w:instrText>
      </w:r>
      <w:r>
        <w:fldChar w:fldCharType="separate"/>
      </w:r>
      <w:r>
        <w:rPr>
          <w:rStyle w:val="32"/>
        </w:rPr>
        <w:t>Figure 5</w:t>
      </w:r>
      <w:r>
        <w:rPr>
          <w:rStyle w:val="32"/>
        </w:rPr>
        <w:noBreakHyphen/>
      </w:r>
      <w:r>
        <w:rPr>
          <w:rStyle w:val="32"/>
        </w:rPr>
        <w:t>10 - Charging Shutdown Circuit Schematic</w:t>
      </w:r>
      <w:r>
        <w:tab/>
      </w:r>
      <w:r>
        <w:fldChar w:fldCharType="begin"/>
      </w:r>
      <w:r>
        <w:instrText xml:space="preserve"> PAGEREF _Toc521462342 \h </w:instrText>
      </w:r>
      <w:r>
        <w:fldChar w:fldCharType="separate"/>
      </w:r>
      <w:r>
        <w:t>47</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"_Toc521462343" </w:instrText>
      </w:r>
      <w:r>
        <w:fldChar w:fldCharType="separate"/>
      </w:r>
      <w:r>
        <w:rPr>
          <w:rStyle w:val="32"/>
        </w:rPr>
        <w:t>Figure 5</w:t>
      </w:r>
      <w:r>
        <w:rPr>
          <w:rStyle w:val="32"/>
        </w:rPr>
        <w:noBreakHyphen/>
      </w:r>
      <w:r>
        <w:rPr>
          <w:rStyle w:val="32"/>
        </w:rPr>
        <w:t>11 - Charging TS Schematic</w:t>
      </w:r>
      <w:r>
        <w:tab/>
      </w:r>
      <w:r>
        <w:fldChar w:fldCharType="begin"/>
      </w:r>
      <w:r>
        <w:instrText xml:space="preserve"> PAGEREF _Toc521462343 \h </w:instrText>
      </w:r>
      <w:r>
        <w:fldChar w:fldCharType="separate"/>
      </w:r>
      <w:r>
        <w:t>47</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"_Toc521462344" </w:instrText>
      </w:r>
      <w:r>
        <w:fldChar w:fldCharType="separate"/>
      </w:r>
      <w:r>
        <w:rPr>
          <w:rStyle w:val="32"/>
        </w:rPr>
        <w:t>Figure 6</w:t>
      </w:r>
      <w:r>
        <w:rPr>
          <w:rStyle w:val="32"/>
        </w:rPr>
        <w:noBreakHyphen/>
      </w:r>
      <w:r>
        <w:rPr>
          <w:rStyle w:val="32"/>
        </w:rPr>
        <w:t>1 - Toque Control Signal Path</w:t>
      </w:r>
      <w:r>
        <w:tab/>
      </w:r>
      <w:r>
        <w:fldChar w:fldCharType="begin"/>
      </w:r>
      <w:r>
        <w:instrText xml:space="preserve"> PAGEREF _Toc521462344 \h </w:instrText>
      </w:r>
      <w:r>
        <w:fldChar w:fldCharType="separate"/>
      </w:r>
      <w:r>
        <w:t>48</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"_Toc521462345" </w:instrText>
      </w:r>
      <w:r>
        <w:fldChar w:fldCharType="separate"/>
      </w:r>
      <w:r>
        <w:rPr>
          <w:rStyle w:val="32"/>
        </w:rPr>
        <w:t>Figure 7</w:t>
      </w:r>
      <w:r>
        <w:rPr>
          <w:rStyle w:val="32"/>
        </w:rPr>
        <w:noBreakHyphen/>
      </w:r>
      <w:r>
        <w:rPr>
          <w:rStyle w:val="32"/>
        </w:rPr>
        <w:t>1 - Energy Meter Location</w:t>
      </w:r>
      <w:r>
        <w:tab/>
      </w:r>
      <w:r>
        <w:fldChar w:fldCharType="begin"/>
      </w:r>
      <w:r>
        <w:instrText xml:space="preserve"> PAGEREF _Toc521462345 \h </w:instrText>
      </w:r>
      <w:r>
        <w:fldChar w:fldCharType="separate"/>
      </w:r>
      <w:r>
        <w:t>49</w:t>
      </w:r>
      <w:r>
        <w:fldChar w:fldCharType="end"/>
      </w:r>
      <w:r>
        <w:fldChar w:fldCharType="end"/>
      </w:r>
    </w:p>
    <w:p>
      <w:pPr>
        <w:pStyle w:val="19"/>
        <w:tabs>
          <w:tab w:val="right" w:leader="dot" w:pos="9350"/>
        </w:tabs>
        <w:rPr>
          <w:rFonts w:asciiTheme="minorHAnsi" w:hAnsiTheme="minorHAnsi" w:eastAsiaTheme="minorEastAsia"/>
          <w:sz w:val="22"/>
          <w:szCs w:val="22"/>
        </w:rPr>
      </w:pPr>
      <w:r>
        <w:fldChar w:fldCharType="begin"/>
      </w:r>
      <w:r>
        <w:instrText xml:space="preserve"> HYPERLINK \l "_Toc521462346" </w:instrText>
      </w:r>
      <w:r>
        <w:fldChar w:fldCharType="separate"/>
      </w:r>
      <w:r>
        <w:rPr>
          <w:rStyle w:val="32"/>
        </w:rPr>
        <w:t>Figure 7</w:t>
      </w:r>
      <w:r>
        <w:rPr>
          <w:rStyle w:val="32"/>
        </w:rPr>
        <w:noBreakHyphen/>
      </w:r>
      <w:r>
        <w:rPr>
          <w:rStyle w:val="32"/>
        </w:rPr>
        <w:t>2 - Firewall Location</w:t>
      </w:r>
      <w:r>
        <w:tab/>
      </w:r>
      <w:r>
        <w:fldChar w:fldCharType="begin"/>
      </w:r>
      <w:r>
        <w:instrText xml:space="preserve"> PAGEREF _Toc521462346 \h </w:instrText>
      </w:r>
      <w:r>
        <w:fldChar w:fldCharType="separate"/>
      </w:r>
      <w:r>
        <w:t>50</w:t>
      </w:r>
      <w:r>
        <w:fldChar w:fldCharType="end"/>
      </w:r>
      <w:r>
        <w:fldChar w:fldCharType="end"/>
      </w:r>
    </w:p>
    <w:p>
      <w:pPr>
        <w:rPr>
          <w:rFonts w:eastAsiaTheme="majorEastAsia" w:cstheme="majorBidi"/>
          <w:color w:val="2E75B6" w:themeColor="accent1" w:themeShade="BF"/>
          <w:sz w:val="32"/>
          <w:szCs w:val="32"/>
        </w:rPr>
      </w:pPr>
      <w:r>
        <w:rPr>
          <w:rFonts w:eastAsiaTheme="majorEastAsia" w:cstheme="majorBidi"/>
          <w:color w:val="2E75B6" w:themeColor="accent1" w:themeShade="BF"/>
          <w:sz w:val="32"/>
          <w:szCs w:val="32"/>
        </w:rPr>
        <w:fldChar w:fldCharType="end"/>
      </w:r>
    </w:p>
    <w:p>
      <w:pPr>
        <w:rPr>
          <w:rFonts w:eastAsiaTheme="majorEastAsia" w:cstheme="majorBidi"/>
          <w:color w:val="2E75B6" w:themeColor="accent1" w:themeShade="BF"/>
          <w:sz w:val="32"/>
          <w:szCs w:val="32"/>
        </w:rPr>
      </w:pPr>
      <w:r>
        <w:br w:type="page"/>
      </w:r>
    </w:p>
    <w:p>
      <w:pPr>
        <w:pStyle w:val="2"/>
        <w:numPr>
          <w:ilvl w:val="0"/>
          <w:numId w:val="0"/>
        </w:numPr>
        <w:ind w:left="432" w:hanging="432"/>
      </w:pPr>
      <w:bookmarkStart w:id="4" w:name="_Toc521464830"/>
      <w:r>
        <w:t>Table of Tables</w:t>
      </w:r>
      <w:bookmarkEnd w:id="4"/>
    </w:p>
    <w:p>
      <w:pPr>
        <w:pStyle w:val="19"/>
        <w:tabs>
          <w:tab w:val="right" w:leader="dot" w:pos="9350"/>
        </w:tabs>
        <w:rPr>
          <w:rFonts w:asciiTheme="minorHAnsi" w:hAnsiTheme="minorHAnsi" w:eastAsiaTheme="minorEastAsia"/>
          <w:sz w:val="22"/>
          <w:szCs w:val="22"/>
        </w:rPr>
      </w:pPr>
      <w:r>
        <w:fldChar w:fldCharType="begin"/>
      </w:r>
      <w:r>
        <w:instrText xml:space="preserve"> TOC \c "Table" </w:instrText>
      </w:r>
      <w:r>
        <w:fldChar w:fldCharType="separate"/>
      </w:r>
      <w:r>
        <w:t>Table 1</w:t>
      </w:r>
      <w:r>
        <w:noBreakHyphen/>
      </w:r>
      <w:r>
        <w:t>1 - High Level Specifications</w:t>
      </w:r>
      <w:r>
        <w:tab/>
      </w:r>
      <w:r>
        <w:fldChar w:fldCharType="begin"/>
      </w:r>
      <w:r>
        <w:instrText xml:space="preserve"> PAGEREF _Toc521458744 \h </w:instrText>
      </w:r>
      <w:r>
        <w:fldChar w:fldCharType="separate"/>
      </w:r>
      <w:r>
        <w:t>8</w:t>
      </w:r>
      <w:r>
        <w:fldChar w:fldCharType="end"/>
      </w:r>
    </w:p>
    <w:p>
      <w:pPr>
        <w:pStyle w:val="19"/>
        <w:tabs>
          <w:tab w:val="right" w:leader="dot" w:pos="9350"/>
        </w:tabs>
        <w:rPr>
          <w:rFonts w:asciiTheme="minorHAnsi" w:hAnsiTheme="minorHAnsi" w:eastAsiaTheme="minorEastAsia"/>
          <w:sz w:val="22"/>
          <w:szCs w:val="22"/>
        </w:rPr>
      </w:pPr>
      <w:r>
        <w:t>Table 2</w:t>
      </w:r>
      <w:r>
        <w:noBreakHyphen/>
      </w:r>
      <w:r>
        <w:t>1- Fuse Tree Diagram</w:t>
      </w:r>
      <w:r>
        <w:tab/>
      </w:r>
      <w:r>
        <w:fldChar w:fldCharType="begin"/>
      </w:r>
      <w:r>
        <w:instrText xml:space="preserve"> PAGEREF _Toc521458745 \h </w:instrText>
      </w:r>
      <w:r>
        <w:fldChar w:fldCharType="separate"/>
      </w:r>
      <w:r>
        <w:t>9</w:t>
      </w:r>
      <w:r>
        <w:fldChar w:fldCharType="end"/>
      </w:r>
    </w:p>
    <w:p>
      <w:pPr>
        <w:pStyle w:val="19"/>
        <w:tabs>
          <w:tab w:val="right" w:leader="dot" w:pos="9350"/>
        </w:tabs>
        <w:rPr>
          <w:rFonts w:asciiTheme="minorHAnsi" w:hAnsiTheme="minorHAnsi" w:eastAsiaTheme="minorEastAsia"/>
          <w:sz w:val="22"/>
          <w:szCs w:val="22"/>
        </w:rPr>
      </w:pPr>
      <w:r>
        <w:t>Table 2</w:t>
      </w:r>
      <w:r>
        <w:noBreakHyphen/>
      </w:r>
      <w:r>
        <w:t>2 - Fuse Specifications</w:t>
      </w:r>
      <w:r>
        <w:tab/>
      </w:r>
      <w:r>
        <w:fldChar w:fldCharType="begin"/>
      </w:r>
      <w:r>
        <w:instrText xml:space="preserve"> PAGEREF _Toc521458746 \h </w:instrText>
      </w:r>
      <w:r>
        <w:fldChar w:fldCharType="separate"/>
      </w:r>
      <w:r>
        <w:t>9</w:t>
      </w:r>
      <w:r>
        <w:fldChar w:fldCharType="end"/>
      </w:r>
    </w:p>
    <w:p>
      <w:pPr>
        <w:pStyle w:val="19"/>
        <w:tabs>
          <w:tab w:val="right" w:leader="dot" w:pos="9350"/>
        </w:tabs>
        <w:rPr>
          <w:rFonts w:asciiTheme="minorHAnsi" w:hAnsiTheme="minorHAnsi" w:eastAsiaTheme="minorEastAsia"/>
          <w:sz w:val="22"/>
          <w:szCs w:val="22"/>
        </w:rPr>
      </w:pPr>
      <w:r>
        <w:t>Table 2</w:t>
      </w:r>
      <w:r>
        <w:noBreakHyphen/>
      </w:r>
      <w:r>
        <w:t>3 - Conductor Specifications</w:t>
      </w:r>
      <w:r>
        <w:tab/>
      </w:r>
      <w:r>
        <w:fldChar w:fldCharType="begin"/>
      </w:r>
      <w:r>
        <w:instrText xml:space="preserve"> PAGEREF _Toc521458747 \h </w:instrText>
      </w:r>
      <w:r>
        <w:fldChar w:fldCharType="separate"/>
      </w:r>
      <w:r>
        <w:t>10</w:t>
      </w:r>
      <w:r>
        <w:fldChar w:fldCharType="end"/>
      </w:r>
    </w:p>
    <w:p>
      <w:pPr>
        <w:pStyle w:val="19"/>
        <w:tabs>
          <w:tab w:val="right" w:leader="dot" w:pos="9350"/>
        </w:tabs>
        <w:rPr>
          <w:rFonts w:asciiTheme="minorHAnsi" w:hAnsiTheme="minorHAnsi" w:eastAsiaTheme="minorEastAsia"/>
          <w:sz w:val="22"/>
          <w:szCs w:val="22"/>
        </w:rPr>
      </w:pPr>
      <w:r>
        <w:t>Table 2</w:t>
      </w:r>
      <w:r>
        <w:noBreakHyphen/>
      </w:r>
      <w:r>
        <w:t>4- Connector Specifications</w:t>
      </w:r>
      <w:r>
        <w:tab/>
      </w:r>
      <w:r>
        <w:fldChar w:fldCharType="begin"/>
      </w:r>
      <w:r>
        <w:instrText xml:space="preserve"> PAGEREF _Toc521458748 \h </w:instrText>
      </w:r>
      <w:r>
        <w:fldChar w:fldCharType="separate"/>
      </w:r>
      <w:r>
        <w:t>10</w:t>
      </w:r>
      <w:r>
        <w:fldChar w:fldCharType="end"/>
      </w:r>
    </w:p>
    <w:p>
      <w:pPr>
        <w:pStyle w:val="19"/>
        <w:tabs>
          <w:tab w:val="right" w:leader="dot" w:pos="9350"/>
        </w:tabs>
        <w:rPr>
          <w:rFonts w:asciiTheme="minorHAnsi" w:hAnsiTheme="minorHAnsi" w:eastAsiaTheme="minorEastAsia"/>
          <w:sz w:val="22"/>
          <w:szCs w:val="22"/>
        </w:rPr>
      </w:pPr>
      <w:r>
        <w:t>Table 3</w:t>
      </w:r>
      <w:r>
        <w:noBreakHyphen/>
      </w:r>
      <w:r>
        <w:t>1 - Shutdown Circuit Loads</w:t>
      </w:r>
      <w:r>
        <w:tab/>
      </w:r>
      <w:r>
        <w:fldChar w:fldCharType="begin"/>
      </w:r>
      <w:r>
        <w:instrText xml:space="preserve"> PAGEREF _Toc521458749 \h </w:instrText>
      </w:r>
      <w:r>
        <w:fldChar w:fldCharType="separate"/>
      </w:r>
      <w:r>
        <w:t>14</w:t>
      </w:r>
      <w:r>
        <w:fldChar w:fldCharType="end"/>
      </w:r>
    </w:p>
    <w:p>
      <w:pPr>
        <w:pStyle w:val="19"/>
        <w:tabs>
          <w:tab w:val="right" w:leader="dot" w:pos="9350"/>
        </w:tabs>
        <w:rPr>
          <w:rFonts w:asciiTheme="minorHAnsi" w:hAnsiTheme="minorHAnsi" w:eastAsiaTheme="minorEastAsia"/>
          <w:sz w:val="22"/>
          <w:szCs w:val="22"/>
        </w:rPr>
      </w:pPr>
      <w:r>
        <w:t>Table 3</w:t>
      </w:r>
      <w:r>
        <w:noBreakHyphen/>
      </w:r>
      <w:r>
        <w:t>2 - IMD Specifications</w:t>
      </w:r>
      <w:r>
        <w:tab/>
      </w:r>
      <w:r>
        <w:fldChar w:fldCharType="begin"/>
      </w:r>
      <w:r>
        <w:instrText xml:space="preserve"> PAGEREF _Toc521458750 \h </w:instrText>
      </w:r>
      <w:r>
        <w:fldChar w:fldCharType="separate"/>
      </w:r>
      <w:r>
        <w:t>14</w:t>
      </w:r>
      <w:r>
        <w:fldChar w:fldCharType="end"/>
      </w:r>
    </w:p>
    <w:p>
      <w:pPr>
        <w:pStyle w:val="19"/>
        <w:tabs>
          <w:tab w:val="right" w:leader="dot" w:pos="9350"/>
        </w:tabs>
        <w:rPr>
          <w:rFonts w:asciiTheme="minorHAnsi" w:hAnsiTheme="minorHAnsi" w:eastAsiaTheme="minorEastAsia"/>
          <w:sz w:val="22"/>
          <w:szCs w:val="22"/>
        </w:rPr>
      </w:pPr>
      <w:r>
        <w:t>Table 3</w:t>
      </w:r>
      <w:r>
        <w:noBreakHyphen/>
      </w:r>
      <w:r>
        <w:t>3 - BSPD Current Sensor Specifications</w:t>
      </w:r>
      <w:r>
        <w:tab/>
      </w:r>
      <w:r>
        <w:fldChar w:fldCharType="begin"/>
      </w:r>
      <w:r>
        <w:instrText xml:space="preserve"> PAGEREF _Toc521458751 \h </w:instrText>
      </w:r>
      <w:r>
        <w:fldChar w:fldCharType="separate"/>
      </w:r>
      <w:r>
        <w:t>16</w:t>
      </w:r>
      <w:r>
        <w:fldChar w:fldCharType="end"/>
      </w:r>
    </w:p>
    <w:p>
      <w:pPr>
        <w:pStyle w:val="19"/>
        <w:tabs>
          <w:tab w:val="right" w:leader="dot" w:pos="9350"/>
        </w:tabs>
        <w:rPr>
          <w:rFonts w:asciiTheme="minorHAnsi" w:hAnsiTheme="minorHAnsi" w:eastAsiaTheme="minorEastAsia"/>
          <w:sz w:val="22"/>
          <w:szCs w:val="22"/>
        </w:rPr>
      </w:pPr>
      <w:r>
        <w:t>Table 3</w:t>
      </w:r>
      <w:r>
        <w:noBreakHyphen/>
      </w:r>
      <w:r>
        <w:t>4 - BSPD Operation Details</w:t>
      </w:r>
      <w:r>
        <w:tab/>
      </w:r>
      <w:r>
        <w:fldChar w:fldCharType="begin"/>
      </w:r>
      <w:r>
        <w:instrText xml:space="preserve"> PAGEREF _Toc521458752 \h </w:instrText>
      </w:r>
      <w:r>
        <w:fldChar w:fldCharType="separate"/>
      </w:r>
      <w:r>
        <w:t>16</w:t>
      </w:r>
      <w:r>
        <w:fldChar w:fldCharType="end"/>
      </w:r>
    </w:p>
    <w:p>
      <w:pPr>
        <w:pStyle w:val="19"/>
        <w:tabs>
          <w:tab w:val="right" w:leader="dot" w:pos="9350"/>
        </w:tabs>
        <w:rPr>
          <w:rFonts w:asciiTheme="minorHAnsi" w:hAnsiTheme="minorHAnsi" w:eastAsiaTheme="minorEastAsia"/>
          <w:sz w:val="22"/>
          <w:szCs w:val="22"/>
        </w:rPr>
      </w:pPr>
      <w:r>
        <w:t>Table 4</w:t>
      </w:r>
      <w:r>
        <w:noBreakHyphen/>
      </w:r>
      <w:r>
        <w:t>1 - TSAL Specifications</w:t>
      </w:r>
      <w:r>
        <w:tab/>
      </w:r>
      <w:r>
        <w:fldChar w:fldCharType="begin"/>
      </w:r>
      <w:r>
        <w:instrText xml:space="preserve"> PAGEREF _Toc521458753 \h </w:instrText>
      </w:r>
      <w:r>
        <w:fldChar w:fldCharType="separate"/>
      </w:r>
      <w:r>
        <w:t>24</w:t>
      </w:r>
      <w:r>
        <w:fldChar w:fldCharType="end"/>
      </w:r>
    </w:p>
    <w:p>
      <w:pPr>
        <w:pStyle w:val="19"/>
        <w:tabs>
          <w:tab w:val="right" w:leader="dot" w:pos="9350"/>
        </w:tabs>
        <w:rPr>
          <w:rFonts w:asciiTheme="minorHAnsi" w:hAnsiTheme="minorHAnsi" w:eastAsiaTheme="minorEastAsia"/>
          <w:sz w:val="22"/>
          <w:szCs w:val="22"/>
        </w:rPr>
      </w:pPr>
      <w:r>
        <w:t>Table 4</w:t>
      </w:r>
      <w:r>
        <w:noBreakHyphen/>
      </w:r>
      <w:r>
        <w:t>2 - Measurement Point Specifications</w:t>
      </w:r>
      <w:r>
        <w:tab/>
      </w:r>
      <w:r>
        <w:fldChar w:fldCharType="begin"/>
      </w:r>
      <w:r>
        <w:instrText xml:space="preserve"> PAGEREF _Toc521458754 \h </w:instrText>
      </w:r>
      <w:r>
        <w:fldChar w:fldCharType="separate"/>
      </w:r>
      <w:r>
        <w:t>25</w:t>
      </w:r>
      <w:r>
        <w:fldChar w:fldCharType="end"/>
      </w:r>
    </w:p>
    <w:p>
      <w:pPr>
        <w:pStyle w:val="19"/>
        <w:tabs>
          <w:tab w:val="right" w:leader="dot" w:pos="9350"/>
        </w:tabs>
        <w:rPr>
          <w:rFonts w:asciiTheme="minorHAnsi" w:hAnsiTheme="minorHAnsi" w:eastAsiaTheme="minorEastAsia"/>
          <w:sz w:val="22"/>
          <w:szCs w:val="22"/>
        </w:rPr>
      </w:pPr>
      <w:r>
        <w:t>Table 4</w:t>
      </w:r>
      <w:r>
        <w:noBreakHyphen/>
      </w:r>
      <w:r>
        <w:t>3 - TSMP Protection Resistor Specifications</w:t>
      </w:r>
      <w:r>
        <w:tab/>
      </w:r>
      <w:r>
        <w:fldChar w:fldCharType="begin"/>
      </w:r>
      <w:r>
        <w:instrText xml:space="preserve"> PAGEREF _Toc521458755 \h </w:instrText>
      </w:r>
      <w:r>
        <w:fldChar w:fldCharType="separate"/>
      </w:r>
      <w:r>
        <w:t>26</w:t>
      </w:r>
      <w:r>
        <w:fldChar w:fldCharType="end"/>
      </w:r>
    </w:p>
    <w:p>
      <w:pPr>
        <w:pStyle w:val="19"/>
        <w:tabs>
          <w:tab w:val="right" w:leader="dot" w:pos="9350"/>
        </w:tabs>
        <w:rPr>
          <w:rFonts w:asciiTheme="minorHAnsi" w:hAnsiTheme="minorHAnsi" w:eastAsiaTheme="minorEastAsia"/>
          <w:sz w:val="22"/>
          <w:szCs w:val="22"/>
        </w:rPr>
      </w:pPr>
      <w:r>
        <w:t>Table 4</w:t>
      </w:r>
      <w:r>
        <w:noBreakHyphen/>
      </w:r>
      <w:r>
        <w:t>4 - HVD Specifications</w:t>
      </w:r>
      <w:r>
        <w:tab/>
      </w:r>
      <w:r>
        <w:fldChar w:fldCharType="begin"/>
      </w:r>
      <w:r>
        <w:instrText xml:space="preserve"> PAGEREF _Toc521458756 \h </w:instrText>
      </w:r>
      <w:r>
        <w:fldChar w:fldCharType="separate"/>
      </w:r>
      <w:r>
        <w:t>27</w:t>
      </w:r>
      <w:r>
        <w:fldChar w:fldCharType="end"/>
      </w:r>
    </w:p>
    <w:p>
      <w:pPr>
        <w:pStyle w:val="19"/>
        <w:tabs>
          <w:tab w:val="right" w:leader="dot" w:pos="9350"/>
        </w:tabs>
        <w:rPr>
          <w:rFonts w:asciiTheme="minorHAnsi" w:hAnsiTheme="minorHAnsi" w:eastAsiaTheme="minorEastAsia"/>
          <w:sz w:val="22"/>
          <w:szCs w:val="22"/>
        </w:rPr>
      </w:pPr>
      <w:r>
        <w:t>Table 4</w:t>
      </w:r>
      <w:r>
        <w:noBreakHyphen/>
      </w:r>
      <w:r>
        <w:t>6 - Discharge Resistor Specifications</w:t>
      </w:r>
      <w:r>
        <w:tab/>
      </w:r>
      <w:r>
        <w:fldChar w:fldCharType="begin"/>
      </w:r>
      <w:r>
        <w:instrText xml:space="preserve"> PAGEREF _Toc521458757 \h </w:instrText>
      </w:r>
      <w:r>
        <w:fldChar w:fldCharType="separate"/>
      </w:r>
      <w:r>
        <w:t>31</w:t>
      </w:r>
      <w:r>
        <w:fldChar w:fldCharType="end"/>
      </w:r>
    </w:p>
    <w:p>
      <w:pPr>
        <w:pStyle w:val="19"/>
        <w:tabs>
          <w:tab w:val="right" w:leader="dot" w:pos="9350"/>
        </w:tabs>
        <w:rPr>
          <w:rFonts w:asciiTheme="minorHAnsi" w:hAnsiTheme="minorHAnsi" w:eastAsiaTheme="minorEastAsia"/>
          <w:sz w:val="22"/>
          <w:szCs w:val="22"/>
        </w:rPr>
      </w:pPr>
      <w:r>
        <w:t>Table 4</w:t>
      </w:r>
      <w:r>
        <w:noBreakHyphen/>
      </w:r>
      <w:r>
        <w:t>7 - Discharge Relay Specifications</w:t>
      </w:r>
      <w:r>
        <w:tab/>
      </w:r>
      <w:r>
        <w:fldChar w:fldCharType="begin"/>
      </w:r>
      <w:r>
        <w:instrText xml:space="preserve"> PAGEREF _Toc521458758 \h </w:instrText>
      </w:r>
      <w:r>
        <w:fldChar w:fldCharType="separate"/>
      </w:r>
      <w:r>
        <w:t>31</w:t>
      </w:r>
      <w:r>
        <w:fldChar w:fldCharType="end"/>
      </w:r>
    </w:p>
    <w:p>
      <w:pPr>
        <w:pStyle w:val="19"/>
        <w:tabs>
          <w:tab w:val="right" w:leader="dot" w:pos="9350"/>
        </w:tabs>
        <w:rPr>
          <w:rFonts w:asciiTheme="minorHAnsi" w:hAnsiTheme="minorHAnsi" w:eastAsiaTheme="minorEastAsia"/>
          <w:sz w:val="22"/>
          <w:szCs w:val="22"/>
        </w:rPr>
      </w:pPr>
      <w:r>
        <w:t>Table 5</w:t>
      </w:r>
      <w:r>
        <w:noBreakHyphen/>
      </w:r>
      <w:r>
        <w:t>1 - Cell Specifications</w:t>
      </w:r>
      <w:r>
        <w:tab/>
      </w:r>
      <w:r>
        <w:fldChar w:fldCharType="begin"/>
      </w:r>
      <w:r>
        <w:instrText xml:space="preserve"> PAGEREF _Toc521458759 \h </w:instrText>
      </w:r>
      <w:r>
        <w:fldChar w:fldCharType="separate"/>
      </w:r>
      <w:r>
        <w:t>35</w:t>
      </w:r>
      <w:r>
        <w:fldChar w:fldCharType="end"/>
      </w:r>
    </w:p>
    <w:p>
      <w:pPr>
        <w:pStyle w:val="19"/>
        <w:tabs>
          <w:tab w:val="right" w:leader="dot" w:pos="9350"/>
        </w:tabs>
        <w:rPr>
          <w:rFonts w:asciiTheme="minorHAnsi" w:hAnsiTheme="minorHAnsi" w:eastAsiaTheme="minorEastAsia"/>
          <w:sz w:val="22"/>
          <w:szCs w:val="22"/>
        </w:rPr>
      </w:pPr>
      <w:r>
        <w:t>Table 5</w:t>
      </w:r>
      <w:r>
        <w:noBreakHyphen/>
      </w:r>
      <w:r>
        <w:t>2 - Segment Specifications</w:t>
      </w:r>
      <w:r>
        <w:tab/>
      </w:r>
      <w:r>
        <w:fldChar w:fldCharType="begin"/>
      </w:r>
      <w:r>
        <w:instrText xml:space="preserve"> PAGEREF _Toc521458760 \h </w:instrText>
      </w:r>
      <w:r>
        <w:fldChar w:fldCharType="separate"/>
      </w:r>
      <w:r>
        <w:t>36</w:t>
      </w:r>
      <w:r>
        <w:fldChar w:fldCharType="end"/>
      </w:r>
    </w:p>
    <w:p>
      <w:pPr>
        <w:pStyle w:val="19"/>
        <w:tabs>
          <w:tab w:val="right" w:leader="dot" w:pos="9350"/>
        </w:tabs>
        <w:rPr>
          <w:rFonts w:asciiTheme="minorHAnsi" w:hAnsiTheme="minorHAnsi" w:eastAsiaTheme="minorEastAsia"/>
          <w:sz w:val="22"/>
          <w:szCs w:val="22"/>
        </w:rPr>
      </w:pPr>
      <w:r>
        <w:t>Table 5</w:t>
      </w:r>
      <w:r>
        <w:noBreakHyphen/>
      </w:r>
      <w:r>
        <w:t>3 - Maintenance Plug Connector Specification</w:t>
      </w:r>
      <w:r>
        <w:tab/>
      </w:r>
      <w:r>
        <w:fldChar w:fldCharType="begin"/>
      </w:r>
      <w:r>
        <w:instrText xml:space="preserve"> PAGEREF _Toc521458761 \h </w:instrText>
      </w:r>
      <w:r>
        <w:fldChar w:fldCharType="separate"/>
      </w:r>
      <w:r>
        <w:t>36</w:t>
      </w:r>
      <w:r>
        <w:fldChar w:fldCharType="end"/>
      </w:r>
    </w:p>
    <w:p>
      <w:pPr>
        <w:pStyle w:val="19"/>
        <w:tabs>
          <w:tab w:val="right" w:leader="dot" w:pos="9350"/>
        </w:tabs>
        <w:rPr>
          <w:rFonts w:asciiTheme="minorHAnsi" w:hAnsiTheme="minorHAnsi" w:eastAsiaTheme="minorEastAsia"/>
          <w:sz w:val="22"/>
          <w:szCs w:val="22"/>
        </w:rPr>
      </w:pPr>
      <w:r>
        <w:t>Table 5</w:t>
      </w:r>
      <w:r>
        <w:noBreakHyphen/>
      </w:r>
      <w:r>
        <w:t>4 - Precharge Resistor Specifications</w:t>
      </w:r>
      <w:r>
        <w:tab/>
      </w:r>
      <w:r>
        <w:fldChar w:fldCharType="begin"/>
      </w:r>
      <w:r>
        <w:instrText xml:space="preserve"> PAGEREF _Toc521458762 \h </w:instrText>
      </w:r>
      <w:r>
        <w:fldChar w:fldCharType="separate"/>
      </w:r>
      <w:r>
        <w:t>38</w:t>
      </w:r>
      <w:r>
        <w:fldChar w:fldCharType="end"/>
      </w:r>
    </w:p>
    <w:p>
      <w:pPr>
        <w:pStyle w:val="19"/>
        <w:tabs>
          <w:tab w:val="right" w:leader="dot" w:pos="9350"/>
        </w:tabs>
        <w:rPr>
          <w:rFonts w:asciiTheme="minorHAnsi" w:hAnsiTheme="minorHAnsi" w:eastAsiaTheme="minorEastAsia"/>
          <w:sz w:val="22"/>
          <w:szCs w:val="22"/>
        </w:rPr>
      </w:pPr>
      <w:r>
        <w:t>Table 5</w:t>
      </w:r>
      <w:r>
        <w:noBreakHyphen/>
      </w:r>
      <w:r>
        <w:t>5 - Precharge Relay Specifications</w:t>
      </w:r>
      <w:r>
        <w:tab/>
      </w:r>
      <w:r>
        <w:fldChar w:fldCharType="begin"/>
      </w:r>
      <w:r>
        <w:instrText xml:space="preserve"> PAGEREF _Toc521458763 \h </w:instrText>
      </w:r>
      <w:r>
        <w:fldChar w:fldCharType="separate"/>
      </w:r>
      <w:r>
        <w:t>38</w:t>
      </w:r>
      <w:r>
        <w:fldChar w:fldCharType="end"/>
      </w:r>
    </w:p>
    <w:p>
      <w:pPr>
        <w:pStyle w:val="19"/>
        <w:tabs>
          <w:tab w:val="right" w:leader="dot" w:pos="9350"/>
        </w:tabs>
        <w:rPr>
          <w:rFonts w:asciiTheme="minorHAnsi" w:hAnsiTheme="minorHAnsi" w:eastAsiaTheme="minorEastAsia"/>
          <w:sz w:val="22"/>
          <w:szCs w:val="22"/>
        </w:rPr>
      </w:pPr>
      <w:r>
        <w:t>Table 5</w:t>
      </w:r>
      <w:r>
        <w:noBreakHyphen/>
      </w:r>
      <w:r>
        <w:t>6 - Temperature Sensor Specifications</w:t>
      </w:r>
      <w:r>
        <w:tab/>
      </w:r>
      <w:r>
        <w:fldChar w:fldCharType="begin"/>
      </w:r>
      <w:r>
        <w:instrText xml:space="preserve"> PAGEREF _Toc521458764 \h </w:instrText>
      </w:r>
      <w:r>
        <w:fldChar w:fldCharType="separate"/>
      </w:r>
      <w:r>
        <w:t>41</w:t>
      </w:r>
      <w:r>
        <w:fldChar w:fldCharType="end"/>
      </w:r>
    </w:p>
    <w:p>
      <w:pPr>
        <w:pStyle w:val="19"/>
        <w:tabs>
          <w:tab w:val="right" w:leader="dot" w:pos="9350"/>
        </w:tabs>
        <w:rPr>
          <w:rFonts w:asciiTheme="minorHAnsi" w:hAnsiTheme="minorHAnsi" w:eastAsiaTheme="minorEastAsia"/>
          <w:sz w:val="22"/>
          <w:szCs w:val="22"/>
        </w:rPr>
      </w:pPr>
      <w:r>
        <w:t>Table 5</w:t>
      </w:r>
      <w:r>
        <w:noBreakHyphen/>
      </w:r>
      <w:r>
        <w:t>7 - BMS Setpoints</w:t>
      </w:r>
      <w:r>
        <w:tab/>
      </w:r>
      <w:r>
        <w:fldChar w:fldCharType="begin"/>
      </w:r>
      <w:r>
        <w:instrText xml:space="preserve"> PAGEREF _Toc521458765 \h </w:instrText>
      </w:r>
      <w:r>
        <w:fldChar w:fldCharType="separate"/>
      </w:r>
      <w:r>
        <w:t>43</w:t>
      </w:r>
      <w:r>
        <w:fldChar w:fldCharType="end"/>
      </w:r>
    </w:p>
    <w:p>
      <w:pPr>
        <w:pStyle w:val="19"/>
        <w:tabs>
          <w:tab w:val="right" w:leader="dot" w:pos="9350"/>
        </w:tabs>
        <w:rPr>
          <w:rFonts w:asciiTheme="minorHAnsi" w:hAnsiTheme="minorHAnsi" w:eastAsiaTheme="minorEastAsia"/>
          <w:sz w:val="22"/>
          <w:szCs w:val="22"/>
        </w:rPr>
      </w:pPr>
      <w:r>
        <w:t>Table 5</w:t>
      </w:r>
      <w:r>
        <w:noBreakHyphen/>
      </w:r>
      <w:r>
        <w:t>8- AIR Specifications</w:t>
      </w:r>
      <w:r>
        <w:tab/>
      </w:r>
      <w:r>
        <w:fldChar w:fldCharType="begin"/>
      </w:r>
      <w:r>
        <w:instrText xml:space="preserve"> PAGEREF _Toc521458766 \h </w:instrText>
      </w:r>
      <w:r>
        <w:fldChar w:fldCharType="separate"/>
      </w:r>
      <w:r>
        <w:t>44</w:t>
      </w:r>
      <w:r>
        <w:fldChar w:fldCharType="end"/>
      </w:r>
    </w:p>
    <w:p>
      <w:pPr>
        <w:pStyle w:val="19"/>
        <w:tabs>
          <w:tab w:val="right" w:leader="dot" w:pos="9350"/>
        </w:tabs>
        <w:rPr>
          <w:rFonts w:asciiTheme="minorHAnsi" w:hAnsiTheme="minorHAnsi" w:eastAsiaTheme="minorEastAsia"/>
          <w:sz w:val="22"/>
          <w:szCs w:val="22"/>
        </w:rPr>
      </w:pPr>
      <w:r>
        <w:t>Table 5</w:t>
      </w:r>
      <w:r>
        <w:noBreakHyphen/>
      </w:r>
      <w:r>
        <w:t>9 - Charger Specifications</w:t>
      </w:r>
      <w:r>
        <w:tab/>
      </w:r>
      <w:r>
        <w:fldChar w:fldCharType="begin"/>
      </w:r>
      <w:r>
        <w:instrText xml:space="preserve"> PAGEREF _Toc521458767 \h </w:instrText>
      </w:r>
      <w:r>
        <w:fldChar w:fldCharType="separate"/>
      </w:r>
      <w:r>
        <w:t>46</w:t>
      </w:r>
      <w:r>
        <w:fldChar w:fldCharType="end"/>
      </w:r>
    </w:p>
    <w:p>
      <w:pPr>
        <w:pStyle w:val="19"/>
        <w:tabs>
          <w:tab w:val="right" w:leader="dot" w:pos="9350"/>
        </w:tabs>
        <w:rPr>
          <w:rFonts w:asciiTheme="minorHAnsi" w:hAnsiTheme="minorHAnsi" w:eastAsiaTheme="minorEastAsia"/>
          <w:sz w:val="22"/>
          <w:szCs w:val="22"/>
        </w:rPr>
      </w:pPr>
      <w:r>
        <w:t>Table 7</w:t>
      </w:r>
      <w:r>
        <w:noBreakHyphen/>
      </w:r>
      <w:r>
        <w:t>1 - Firewall Specifications</w:t>
      </w:r>
      <w:r>
        <w:tab/>
      </w:r>
      <w:r>
        <w:fldChar w:fldCharType="begin"/>
      </w:r>
      <w:r>
        <w:instrText xml:space="preserve"> PAGEREF _Toc521458768 \h </w:instrText>
      </w:r>
      <w:r>
        <w:fldChar w:fldCharType="separate"/>
      </w:r>
      <w:r>
        <w:t>49</w:t>
      </w:r>
      <w:r>
        <w:fldChar w:fldCharType="end"/>
      </w:r>
    </w:p>
    <w:p>
      <w:pPr>
        <w:rPr>
          <w:rFonts w:eastAsiaTheme="majorEastAsia" w:cstheme="majorBidi"/>
          <w:color w:val="2E75B6" w:themeColor="accent1" w:themeShade="BF"/>
          <w:sz w:val="32"/>
          <w:szCs w:val="32"/>
        </w:rPr>
      </w:pPr>
      <w:r>
        <w:fldChar w:fldCharType="end"/>
      </w:r>
      <w:r>
        <w:br w:type="page"/>
      </w:r>
    </w:p>
    <w:p>
      <w:pPr>
        <w:pStyle w:val="2"/>
        <w:numPr>
          <w:ilvl w:val="0"/>
          <w:numId w:val="0"/>
        </w:numPr>
        <w:ind w:left="432" w:hanging="432"/>
      </w:pPr>
      <w:bookmarkStart w:id="5" w:name="_Toc521464831"/>
      <w:r>
        <w:t>Abbreviations</w:t>
      </w:r>
      <w:bookmarkEnd w:id="5"/>
    </w:p>
    <w:p>
      <w:r>
        <w:t>AIR – Accumulator Insulation Relay</w:t>
      </w:r>
    </w:p>
    <w:p>
      <w:r>
        <w:t>AMS- Accumulator Monitoring System</w:t>
      </w:r>
    </w:p>
    <w:p>
      <w:r>
        <w:t>BMS- Battery Monitoring System</w:t>
      </w:r>
    </w:p>
    <w:p>
      <w:r>
        <w:t>BOTS – Brake-Over-Travel-Switch</w:t>
      </w:r>
    </w:p>
    <w:p>
      <w:r>
        <w:t xml:space="preserve">BSPD – Brake System Plausibility Device </w:t>
      </w:r>
    </w:p>
    <w:p>
      <w:r>
        <w:t>GLV – Grounded Low Voltage</w:t>
      </w:r>
    </w:p>
    <w:p>
      <w:r>
        <w:t>GLVMP – Ground Low Voltage Measurement Point</w:t>
      </w:r>
    </w:p>
    <w:p>
      <w:r>
        <w:t>HV – High Voltage</w:t>
      </w:r>
    </w:p>
    <w:p>
      <w:r>
        <w:t>HVD – High Voltage Disconnect</w:t>
      </w:r>
    </w:p>
    <w:p>
      <w:r>
        <w:t>IMD – Insulation Monitoring Device</w:t>
      </w:r>
    </w:p>
    <w:p>
      <w:r>
        <w:t>TS – Tractive System</w:t>
      </w:r>
    </w:p>
    <w:p>
      <w:r>
        <w:t>TSAL – Tractive System Active Light</w:t>
      </w:r>
    </w:p>
    <w:p>
      <w:r>
        <w:t>TSMP – Tractive System Measurement Point</w:t>
      </w:r>
    </w:p>
    <w:p>
      <w:r>
        <w:br w:type="page"/>
      </w:r>
    </w:p>
    <w:p>
      <w:pPr>
        <w:pStyle w:val="2"/>
      </w:pPr>
      <w:bookmarkStart w:id="6" w:name="_Toc521464832"/>
      <w:r>
        <w:t>System Overview</w:t>
      </w:r>
      <w:bookmarkEnd w:id="6"/>
    </w:p>
    <w:p>
      <w:pPr>
        <w:pStyle w:val="56"/>
      </w:pPr>
      <w:r>
        <w:t>The electrical system is divided into two sub-system. The low voltage system is 12 VDC that powered by Lead Acid Battery and Accumulator 320 VDC, and the high voltage is 320 VDC max that only powered by Accumulator 320 VDC. And we use a BLDC Motor with  that equipped with Motor controller 80kW.</w:t>
      </w:r>
    </w:p>
    <w:tbl>
      <w:tblPr>
        <w:tblStyle w:val="33"/>
        <w:tblW w:w="0" w:type="auto"/>
        <w:tblInd w:w="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5" w:type="dxa"/>
          <w:left w:w="55" w:type="dxa"/>
          <w:bottom w:w="55" w:type="dxa"/>
          <w:right w:w="55" w:type="dxa"/>
        </w:tblCellMar>
      </w:tblPr>
      <w:tblGrid>
        <w:gridCol w:w="453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vAlign w:val="center"/>
          </w:tcPr>
          <w:p>
            <w:pPr>
              <w:pStyle w:val="35"/>
              <w:keepNext/>
              <w:spacing w:after="0" w:line="240" w:lineRule="auto"/>
              <w:rPr>
                <w:rFonts w:asciiTheme="majorHAnsi" w:hAnsiTheme="majorHAnsi"/>
              </w:rPr>
            </w:pPr>
            <w:r>
              <w:rPr>
                <w:rFonts w:asciiTheme="majorHAnsi" w:hAnsiTheme="majorHAnsi"/>
              </w:rPr>
              <w:t>Maximum Tractive System Voltage:</w:t>
            </w:r>
          </w:p>
        </w:tc>
        <w:tc>
          <w:tcPr>
            <w:tcW w:w="4536" w:type="dxa"/>
            <w:shd w:val="clear" w:color="auto" w:fill="auto"/>
          </w:tcPr>
          <w:p>
            <w:pPr>
              <w:pStyle w:val="50"/>
              <w:rPr>
                <w:color w:val="auto"/>
              </w:rPr>
            </w:pPr>
            <w:r>
              <w:rPr>
                <w:color w:val="auto"/>
              </w:rPr>
              <w:t>320VDC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vAlign w:val="center"/>
          </w:tcPr>
          <w:p>
            <w:pPr>
              <w:pStyle w:val="35"/>
              <w:keepNext/>
              <w:spacing w:after="0" w:line="240" w:lineRule="auto"/>
              <w:rPr>
                <w:rFonts w:asciiTheme="majorHAnsi" w:hAnsiTheme="majorHAnsi"/>
              </w:rPr>
            </w:pPr>
            <w:r>
              <w:rPr>
                <w:rFonts w:asciiTheme="majorHAnsi" w:hAnsiTheme="majorHAnsi"/>
              </w:rPr>
              <w:t>Nominal Tractive System Voltage:</w:t>
            </w:r>
          </w:p>
        </w:tc>
        <w:tc>
          <w:tcPr>
            <w:tcW w:w="4536" w:type="dxa"/>
            <w:shd w:val="clear" w:color="auto" w:fill="auto"/>
          </w:tcPr>
          <w:p>
            <w:r>
              <w:t>281.2VDC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vAlign w:val="center"/>
          </w:tcPr>
          <w:p>
            <w:pPr>
              <w:pStyle w:val="35"/>
              <w:keepNext/>
              <w:spacing w:after="0" w:line="240" w:lineRule="auto"/>
              <w:rPr>
                <w:rFonts w:asciiTheme="majorHAnsi" w:hAnsiTheme="majorHAnsi"/>
              </w:rPr>
            </w:pPr>
            <w:r>
              <w:rPr>
                <w:rFonts w:asciiTheme="majorHAnsi" w:hAnsiTheme="majorHAnsi"/>
              </w:rPr>
              <w:t>Grounded Low Voltage System Voltage:</w:t>
            </w:r>
          </w:p>
        </w:tc>
        <w:tc>
          <w:tcPr>
            <w:tcW w:w="4536" w:type="dxa"/>
            <w:shd w:val="clear" w:color="auto" w:fill="auto"/>
          </w:tcPr>
          <w:p>
            <w:r>
              <w:t>12VDC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vAlign w:val="center"/>
          </w:tcPr>
          <w:p>
            <w:pPr>
              <w:pStyle w:val="35"/>
              <w:keepNext/>
              <w:spacing w:after="0" w:line="240" w:lineRule="auto"/>
              <w:rPr>
                <w:rFonts w:asciiTheme="majorHAnsi" w:hAnsiTheme="majorHAnsi"/>
              </w:rPr>
            </w:pPr>
            <w:r>
              <w:rPr>
                <w:rFonts w:asciiTheme="majorHAnsi" w:hAnsiTheme="majorHAnsi"/>
              </w:rPr>
              <w:t>Number of Accumulator Containers:</w:t>
            </w:r>
          </w:p>
        </w:tc>
        <w:tc>
          <w:tcPr>
            <w:tcW w:w="4536" w:type="dxa"/>
            <w:shd w:val="clear" w:color="auto" w:fill="auto"/>
          </w:tcPr>
          <w:p>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vAlign w:val="center"/>
          </w:tcPr>
          <w:p>
            <w:pPr>
              <w:pStyle w:val="35"/>
              <w:keepNext/>
              <w:spacing w:after="0" w:line="240" w:lineRule="auto"/>
              <w:rPr>
                <w:rFonts w:asciiTheme="majorHAnsi" w:hAnsiTheme="majorHAnsi"/>
              </w:rPr>
            </w:pPr>
            <w:r>
              <w:rPr>
                <w:rFonts w:asciiTheme="majorHAnsi" w:hAnsiTheme="majorHAnsi"/>
              </w:rPr>
              <w:t>Total Accumulator Capacity:</w:t>
            </w:r>
          </w:p>
        </w:tc>
        <w:tc>
          <w:tcPr>
            <w:tcW w:w="4536" w:type="dxa"/>
            <w:shd w:val="clear" w:color="auto" w:fill="auto"/>
          </w:tcPr>
          <w:p>
            <w:r>
              <w:t>10kWh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vAlign w:val="center"/>
          </w:tcPr>
          <w:p>
            <w:pPr>
              <w:pStyle w:val="35"/>
              <w:keepNext/>
              <w:spacing w:after="0" w:line="240" w:lineRule="auto"/>
              <w:rPr>
                <w:rFonts w:asciiTheme="majorHAnsi" w:hAnsiTheme="majorHAnsi"/>
              </w:rPr>
            </w:pPr>
            <w:r>
              <w:rPr>
                <w:rFonts w:asciiTheme="majorHAnsi" w:hAnsiTheme="majorHAnsi"/>
              </w:rPr>
              <w:t>Motor Type:</w:t>
            </w:r>
          </w:p>
        </w:tc>
        <w:tc>
          <w:tcPr>
            <w:tcW w:w="4536" w:type="dxa"/>
            <w:shd w:val="clear" w:color="auto" w:fill="auto"/>
          </w:tcPr>
          <w:p>
            <w:r>
              <w:t>Axial flux synchronous permanent magnet motor/generator; sinusoidal three phase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vAlign w:val="center"/>
          </w:tcPr>
          <w:p>
            <w:pPr>
              <w:pStyle w:val="35"/>
              <w:keepNext/>
              <w:spacing w:after="0" w:line="240" w:lineRule="auto"/>
              <w:rPr>
                <w:rFonts w:asciiTheme="majorHAnsi" w:hAnsiTheme="majorHAnsi"/>
              </w:rPr>
            </w:pPr>
            <w:r>
              <w:rPr>
                <w:rFonts w:asciiTheme="majorHAnsi" w:hAnsiTheme="majorHAnsi"/>
              </w:rPr>
              <w:t>Number of Motors:</w:t>
            </w:r>
          </w:p>
        </w:tc>
        <w:tc>
          <w:tcPr>
            <w:tcW w:w="4536" w:type="dxa"/>
            <w:shd w:val="clear" w:color="auto" w:fill="auto"/>
          </w:tcPr>
          <w:p>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vAlign w:val="center"/>
          </w:tcPr>
          <w:p>
            <w:pPr>
              <w:pStyle w:val="35"/>
              <w:keepNext/>
              <w:spacing w:after="0" w:line="240" w:lineRule="auto"/>
              <w:rPr>
                <w:rFonts w:asciiTheme="majorHAnsi" w:hAnsiTheme="majorHAnsi"/>
                <w:lang w:val="en-US"/>
              </w:rPr>
            </w:pPr>
            <w:r>
              <w:rPr>
                <w:rFonts w:asciiTheme="majorHAnsi" w:hAnsiTheme="majorHAnsi"/>
                <w:lang w:val="en-US"/>
              </w:rPr>
              <w:t>Maximum Combined Motor Power:</w:t>
            </w:r>
          </w:p>
        </w:tc>
        <w:tc>
          <w:tcPr>
            <w:tcW w:w="4536" w:type="dxa"/>
            <w:shd w:val="clear" w:color="auto" w:fill="auto"/>
          </w:tcPr>
          <w:p>
            <w:r>
              <w:t>80kW</w:t>
            </w:r>
          </w:p>
        </w:tc>
      </w:tr>
    </w:tbl>
    <w:p>
      <w:pPr>
        <w:pStyle w:val="12"/>
      </w:pPr>
      <w:bookmarkStart w:id="7" w:name="_Toc521458744"/>
      <w:r>
        <w:t xml:space="preserve">Table </w:t>
      </w:r>
      <w:r>
        <w:fldChar w:fldCharType="begin"/>
      </w:r>
      <w:r>
        <w:instrText xml:space="preserve"> STYLEREF 1 \s </w:instrText>
      </w:r>
      <w:r>
        <w:fldChar w:fldCharType="separate"/>
      </w:r>
      <w:r>
        <w:t>1</w:t>
      </w:r>
      <w:r>
        <w:fldChar w:fldCharType="end"/>
      </w:r>
      <w:r>
        <w:noBreakHyphen/>
      </w:r>
      <w:r>
        <w:fldChar w:fldCharType="begin"/>
      </w:r>
      <w:r>
        <w:instrText xml:space="preserve"> SEQ Table \* ARABIC \s 1 </w:instrText>
      </w:r>
      <w:r>
        <w:fldChar w:fldCharType="separate"/>
      </w:r>
      <w:r>
        <w:t>1</w:t>
      </w:r>
      <w:r>
        <w:fldChar w:fldCharType="end"/>
      </w:r>
      <w:r>
        <w:t xml:space="preserve"> - High Level Specifications</w:t>
      </w:r>
      <w:bookmarkEnd w:id="7"/>
    </w:p>
    <w:p>
      <w:pPr>
        <w:pStyle w:val="50"/>
        <w:keepNext/>
      </w:pPr>
      <w:r>
        <w:rPr>
          <w:color w:val="auto"/>
        </w:rPr>
        <w:t xml:space="preserve">System overview block diagram showing major electrical components and system interactions </w:t>
      </w:r>
      <w:r>
        <w:drawing>
          <wp:inline distT="114300" distB="114300" distL="114300" distR="114300">
            <wp:extent cx="5534025" cy="3848100"/>
            <wp:effectExtent l="0" t="0" r="9525" b="0"/>
            <wp:docPr id="50" name="image153.png"/>
            <wp:cNvGraphicFramePr/>
            <a:graphic xmlns:a="http://schemas.openxmlformats.org/drawingml/2006/main">
              <a:graphicData uri="http://schemas.openxmlformats.org/drawingml/2006/picture">
                <pic:pic xmlns:pic="http://schemas.openxmlformats.org/drawingml/2006/picture">
                  <pic:nvPicPr>
                    <pic:cNvPr id="50" name="image153.png"/>
                    <pic:cNvPicPr preferRelativeResize="0"/>
                  </pic:nvPicPr>
                  <pic:blipFill>
                    <a:blip r:embed="rId11"/>
                    <a:srcRect/>
                    <a:stretch>
                      <a:fillRect/>
                    </a:stretch>
                  </pic:blipFill>
                  <pic:spPr>
                    <a:xfrm>
                      <a:off x="0" y="0"/>
                      <a:ext cx="5534392" cy="3848355"/>
                    </a:xfrm>
                    <a:prstGeom prst="rect">
                      <a:avLst/>
                    </a:prstGeom>
                  </pic:spPr>
                </pic:pic>
              </a:graphicData>
            </a:graphic>
          </wp:inline>
        </w:drawing>
      </w:r>
    </w:p>
    <w:p>
      <w:pPr>
        <w:pStyle w:val="12"/>
      </w:pPr>
      <w:bookmarkStart w:id="8" w:name="_Toc494397973"/>
      <w:bookmarkStart w:id="9" w:name="_Toc521462314"/>
      <w:r>
        <w:t xml:space="preserve">Figure </w:t>
      </w:r>
      <w:r>
        <w:fldChar w:fldCharType="begin"/>
      </w:r>
      <w:r>
        <w:instrText xml:space="preserve"> STYLEREF 1 \s </w:instrText>
      </w:r>
      <w:r>
        <w:fldChar w:fldCharType="separate"/>
      </w:r>
      <w:r>
        <w:t>1</w:t>
      </w:r>
      <w:r>
        <w:fldChar w:fldCharType="end"/>
      </w:r>
      <w:r>
        <w:noBreakHyphen/>
      </w:r>
      <w:r>
        <w:fldChar w:fldCharType="begin"/>
      </w:r>
      <w:r>
        <w:instrText xml:space="preserve"> SEQ Figure \* ARABIC \s 1 </w:instrText>
      </w:r>
      <w:r>
        <w:fldChar w:fldCharType="separate"/>
      </w:r>
      <w:r>
        <w:t>1</w:t>
      </w:r>
      <w:r>
        <w:fldChar w:fldCharType="end"/>
      </w:r>
      <w:r>
        <w:t xml:space="preserve"> - System Block Diagram</w:t>
      </w:r>
      <w:bookmarkEnd w:id="8"/>
      <w:bookmarkEnd w:id="9"/>
    </w:p>
    <w:p>
      <w:pPr>
        <w:pStyle w:val="2"/>
      </w:pPr>
      <w:bookmarkStart w:id="10" w:name="_Toc521464833"/>
      <w:r>
        <w:t>Tractive System Schematics</w:t>
      </w:r>
      <w:bookmarkEnd w:id="10"/>
    </w:p>
    <w:p>
      <w:pPr>
        <w:pStyle w:val="3"/>
      </w:pPr>
      <w:bookmarkStart w:id="11" w:name="_Toc521464834"/>
      <w:r>
        <w:t>Tractive System Schematic (Power Electronics ONLY)</w:t>
      </w:r>
      <w:bookmarkEnd w:id="11"/>
    </w:p>
    <w:p>
      <w:pPr>
        <w:pStyle w:val="50"/>
        <w:keepNext/>
      </w:pPr>
      <w:r>
        <w:drawing>
          <wp:inline distT="114300" distB="114300" distL="114300" distR="114300">
            <wp:extent cx="5943600" cy="2667635"/>
            <wp:effectExtent l="0" t="0" r="0" b="0"/>
            <wp:docPr id="75" name="image179.png"/>
            <wp:cNvGraphicFramePr/>
            <a:graphic xmlns:a="http://schemas.openxmlformats.org/drawingml/2006/main">
              <a:graphicData uri="http://schemas.openxmlformats.org/drawingml/2006/picture">
                <pic:pic xmlns:pic="http://schemas.openxmlformats.org/drawingml/2006/picture">
                  <pic:nvPicPr>
                    <pic:cNvPr id="75" name="image179.png"/>
                    <pic:cNvPicPr preferRelativeResize="0"/>
                  </pic:nvPicPr>
                  <pic:blipFill>
                    <a:blip r:embed="rId12"/>
                    <a:srcRect/>
                    <a:stretch>
                      <a:fillRect/>
                    </a:stretch>
                  </pic:blipFill>
                  <pic:spPr>
                    <a:xfrm>
                      <a:off x="0" y="0"/>
                      <a:ext cx="5943600" cy="2667911"/>
                    </a:xfrm>
                    <a:prstGeom prst="rect">
                      <a:avLst/>
                    </a:prstGeom>
                  </pic:spPr>
                </pic:pic>
              </a:graphicData>
            </a:graphic>
          </wp:inline>
        </w:drawing>
      </w:r>
    </w:p>
    <w:p>
      <w:pPr>
        <w:pStyle w:val="12"/>
      </w:pPr>
      <w:bookmarkStart w:id="12" w:name="_Toc521462315"/>
      <w:bookmarkStart w:id="13" w:name="_Toc494397974"/>
      <w:r>
        <w:t xml:space="preserve">Figure </w:t>
      </w:r>
      <w:r>
        <w:fldChar w:fldCharType="begin"/>
      </w:r>
      <w:r>
        <w:instrText xml:space="preserve"> STYLEREF 1 \s </w:instrText>
      </w:r>
      <w:r>
        <w:fldChar w:fldCharType="separate"/>
      </w:r>
      <w:r>
        <w:t>2</w:t>
      </w:r>
      <w:r>
        <w:fldChar w:fldCharType="end"/>
      </w:r>
      <w:r>
        <w:noBreakHyphen/>
      </w:r>
      <w:r>
        <w:fldChar w:fldCharType="begin"/>
      </w:r>
      <w:r>
        <w:instrText xml:space="preserve"> SEQ Figure \* ARABIC \s 1 </w:instrText>
      </w:r>
      <w:r>
        <w:fldChar w:fldCharType="separate"/>
      </w:r>
      <w:r>
        <w:t>1</w:t>
      </w:r>
      <w:r>
        <w:fldChar w:fldCharType="end"/>
      </w:r>
      <w:r>
        <w:t xml:space="preserve"> - HV System Schematic</w:t>
      </w:r>
      <w:bookmarkEnd w:id="12"/>
      <w:bookmarkEnd w:id="13"/>
    </w:p>
    <w:p>
      <w:pPr>
        <w:pStyle w:val="3"/>
      </w:pPr>
      <w:bookmarkStart w:id="14" w:name="_Toc521464835"/>
      <w:r>
        <w:t>Fusing Diagram</w:t>
      </w:r>
      <w:bookmarkEnd w:id="14"/>
    </w:p>
    <w:p>
      <w:pPr>
        <w:keepNext/>
      </w:pPr>
      <w:r>
        <w:drawing>
          <wp:inline distT="0" distB="0" distL="0" distR="0">
            <wp:extent cx="5075555" cy="2209165"/>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13" cstate="email"/>
                    <a:stretch>
                      <a:fillRect/>
                    </a:stretch>
                  </pic:blipFill>
                  <pic:spPr>
                    <a:xfrm>
                      <a:off x="0" y="0"/>
                      <a:ext cx="5156304" cy="2244865"/>
                    </a:xfrm>
                    <a:prstGeom prst="rect">
                      <a:avLst/>
                    </a:prstGeom>
                  </pic:spPr>
                </pic:pic>
              </a:graphicData>
            </a:graphic>
          </wp:inline>
        </w:drawing>
      </w:r>
    </w:p>
    <w:p>
      <w:pPr>
        <w:pStyle w:val="12"/>
      </w:pPr>
      <w:bookmarkStart w:id="15" w:name="_Toc521458745"/>
      <w:r>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1</w:t>
      </w:r>
      <w:r>
        <w:fldChar w:fldCharType="end"/>
      </w:r>
      <w:r>
        <w:t>- Fuse Tree Diagram</w:t>
      </w:r>
      <w:bookmarkEnd w:id="15"/>
    </w:p>
    <w:p>
      <w:pPr>
        <w:pStyle w:val="4"/>
      </w:pPr>
      <w:r>
        <w:t>Fuse Specifications</w:t>
      </w:r>
    </w:p>
    <w:tbl>
      <w:tblPr>
        <w:tblStyle w:val="34"/>
        <w:tblW w:w="88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9"/>
        <w:gridCol w:w="1134"/>
        <w:gridCol w:w="1134"/>
        <w:gridCol w:w="1134"/>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39" w:type="dxa"/>
          </w:tcPr>
          <w:p>
            <w:pPr>
              <w:keepNext/>
              <w:jc w:val="center"/>
              <w:rPr>
                <w:b/>
              </w:rPr>
            </w:pPr>
            <w:r>
              <w:rPr>
                <w:b/>
              </w:rPr>
              <w:t>Fuse Location</w:t>
            </w:r>
          </w:p>
        </w:tc>
        <w:tc>
          <w:tcPr>
            <w:tcW w:w="1134" w:type="dxa"/>
          </w:tcPr>
          <w:p>
            <w:pPr>
              <w:keepNext/>
              <w:jc w:val="center"/>
              <w:rPr>
                <w:b/>
              </w:rPr>
            </w:pPr>
            <w:r>
              <w:rPr>
                <w:b/>
              </w:rPr>
              <w:t>Current Rating</w:t>
            </w:r>
          </w:p>
        </w:tc>
        <w:tc>
          <w:tcPr>
            <w:tcW w:w="1134" w:type="dxa"/>
          </w:tcPr>
          <w:p>
            <w:pPr>
              <w:keepNext/>
              <w:jc w:val="center"/>
              <w:rPr>
                <w:b/>
              </w:rPr>
            </w:pPr>
            <w:r>
              <w:rPr>
                <w:b/>
              </w:rPr>
              <w:t>Voltage Rating</w:t>
            </w:r>
          </w:p>
        </w:tc>
        <w:tc>
          <w:tcPr>
            <w:tcW w:w="1134" w:type="dxa"/>
          </w:tcPr>
          <w:p>
            <w:pPr>
              <w:keepNext/>
              <w:jc w:val="center"/>
              <w:rPr>
                <w:b/>
              </w:rPr>
            </w:pPr>
            <w:r>
              <w:rPr>
                <w:b/>
              </w:rPr>
              <w:t>Interrupt Rating</w:t>
            </w:r>
          </w:p>
        </w:tc>
        <w:tc>
          <w:tcPr>
            <w:tcW w:w="1870" w:type="dxa"/>
          </w:tcPr>
          <w:p>
            <w:pPr>
              <w:keepNext/>
              <w:jc w:val="center"/>
              <w:rPr>
                <w:b/>
              </w:rPr>
            </w:pPr>
            <w:r>
              <w:rPr>
                <w:b/>
              </w:rPr>
              <w:t>Datasheet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39" w:type="dxa"/>
          </w:tcPr>
          <w:p>
            <w:r>
              <w:t>Shielded Copper Cable to HVD</w:t>
            </w:r>
          </w:p>
        </w:tc>
        <w:tc>
          <w:tcPr>
            <w:tcW w:w="1134"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pPr>
            <w:r>
              <w:t>250 A</w:t>
            </w:r>
          </w:p>
        </w:tc>
        <w:tc>
          <w:tcPr>
            <w:tcW w:w="1134"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pPr>
            <w:r>
              <w:t>500 V</w:t>
            </w:r>
          </w:p>
        </w:tc>
        <w:tc>
          <w:tcPr>
            <w:tcW w:w="1134"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pPr>
            <w:r>
              <w:t>50 kA</w:t>
            </w:r>
          </w:p>
        </w:tc>
        <w:tc>
          <w:tcPr>
            <w:tcW w:w="1870" w:type="dxa"/>
          </w:tcPr>
          <w:p>
            <w:pPr>
              <w:keepNext/>
            </w:pPr>
            <w:r>
              <w:fldChar w:fldCharType="begin"/>
            </w:r>
            <w:r>
              <w:instrText xml:space="preserve"> HYPERLINK \l "_Fuse_L50QS250" </w:instrText>
            </w:r>
            <w:r>
              <w:fldChar w:fldCharType="separate"/>
            </w:r>
            <w:r>
              <w:rPr>
                <w:rStyle w:val="32"/>
              </w:rPr>
              <w:t>Datasheet</w:t>
            </w:r>
            <w:r>
              <w:rPr>
                <w:rStyle w:val="3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39" w:type="dxa"/>
          </w:tcPr>
          <w:p>
            <w:r>
              <w:t>PCB for voltage sense</w:t>
            </w:r>
          </w:p>
        </w:tc>
        <w:tc>
          <w:tcPr>
            <w:tcW w:w="1134"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pPr>
            <w:r>
              <w:t>500mA</w:t>
            </w:r>
          </w:p>
        </w:tc>
        <w:tc>
          <w:tcPr>
            <w:tcW w:w="1134"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pPr>
            <w:r>
              <w:t>24 V</w:t>
            </w:r>
          </w:p>
        </w:tc>
        <w:tc>
          <w:tcPr>
            <w:tcW w:w="1134"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pPr>
            <w:r>
              <w:t>1 A</w:t>
            </w:r>
          </w:p>
        </w:tc>
        <w:tc>
          <w:tcPr>
            <w:tcW w:w="1870" w:type="dxa"/>
          </w:tcPr>
          <w:p>
            <w:pPr>
              <w:keepNext/>
            </w:pPr>
            <w:r>
              <w:fldChar w:fldCharType="begin"/>
            </w:r>
            <w:r>
              <w:instrText xml:space="preserve"> HYPERLINK \l "_FUSE_SMD_1" </w:instrText>
            </w:r>
            <w:r>
              <w:fldChar w:fldCharType="separate"/>
            </w:r>
            <w:r>
              <w:rPr>
                <w:rStyle w:val="32"/>
              </w:rPr>
              <w:t>Datasheet</w:t>
            </w:r>
            <w:r>
              <w:rPr>
                <w:rStyle w:val="3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39" w:type="dxa"/>
          </w:tcPr>
          <w:p>
            <w:r>
              <w:t>Pole positive to AIR (Tyco EV200)</w:t>
            </w:r>
          </w:p>
        </w:tc>
        <w:tc>
          <w:tcPr>
            <w:tcW w:w="1134"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pPr>
            <w:r>
              <w:t>250 A</w:t>
            </w:r>
          </w:p>
        </w:tc>
        <w:tc>
          <w:tcPr>
            <w:tcW w:w="1134"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pPr>
            <w:r>
              <w:t>500 V</w:t>
            </w:r>
          </w:p>
        </w:tc>
        <w:tc>
          <w:tcPr>
            <w:tcW w:w="1134"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pPr>
            <w:r>
              <w:t>50 kA</w:t>
            </w:r>
          </w:p>
        </w:tc>
        <w:tc>
          <w:tcPr>
            <w:tcW w:w="1870" w:type="dxa"/>
          </w:tcPr>
          <w:p>
            <w:pPr>
              <w:keepNext/>
            </w:pPr>
            <w:r>
              <w:fldChar w:fldCharType="begin"/>
            </w:r>
            <w:r>
              <w:instrText xml:space="preserve"> HYPERLINK \l "_Fuse_L50QS250" </w:instrText>
            </w:r>
            <w:r>
              <w:fldChar w:fldCharType="separate"/>
            </w:r>
            <w:r>
              <w:rPr>
                <w:rStyle w:val="32"/>
              </w:rPr>
              <w:t>Datasheet</w:t>
            </w:r>
            <w:r>
              <w:rPr>
                <w:rStyle w:val="32"/>
              </w:rPr>
              <w:fldChar w:fldCharType="end"/>
            </w:r>
          </w:p>
        </w:tc>
      </w:tr>
    </w:tbl>
    <w:p>
      <w:pPr>
        <w:pStyle w:val="12"/>
      </w:pPr>
      <w:bookmarkStart w:id="16" w:name="_Toc521458746"/>
      <w:r>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2</w:t>
      </w:r>
      <w:r>
        <w:fldChar w:fldCharType="end"/>
      </w:r>
      <w:r>
        <w:t xml:space="preserve"> - Fuse Specifications</w:t>
      </w:r>
      <w:bookmarkEnd w:id="16"/>
    </w:p>
    <w:p>
      <w:pPr>
        <w:pStyle w:val="56"/>
      </w:pPr>
      <w:r>
        <w:t>The Orion BMS has internal fuses on each of the positive cell tap wires.The Orion BMS has internal fuses on each of the positive cell tap wires. We use fuse between negative pole accumulator and HVD.</w:t>
      </w:r>
    </w:p>
    <w:p>
      <w:pPr>
        <w:pStyle w:val="4"/>
      </w:pPr>
      <w:r>
        <w:t>Conductor Specifications</w:t>
      </w:r>
    </w:p>
    <w:tbl>
      <w:tblPr>
        <w:tblStyle w:val="34"/>
        <w:tblW w:w="93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992"/>
        <w:gridCol w:w="1080"/>
        <w:gridCol w:w="1170"/>
        <w:gridCol w:w="2340"/>
        <w:gridCol w:w="1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22" w:type="dxa"/>
            <w:vAlign w:val="center"/>
          </w:tcPr>
          <w:p>
            <w:pPr>
              <w:keepNext/>
              <w:jc w:val="center"/>
              <w:rPr>
                <w:b/>
              </w:rPr>
            </w:pPr>
            <w:r>
              <w:rPr>
                <w:b/>
              </w:rPr>
              <w:t>Conductor Location</w:t>
            </w:r>
          </w:p>
        </w:tc>
        <w:tc>
          <w:tcPr>
            <w:tcW w:w="992" w:type="dxa"/>
            <w:vAlign w:val="center"/>
          </w:tcPr>
          <w:p>
            <w:pPr>
              <w:keepNext/>
              <w:jc w:val="center"/>
              <w:rPr>
                <w:b/>
              </w:rPr>
            </w:pPr>
            <w:r>
              <w:rPr>
                <w:b/>
              </w:rPr>
              <w:t>Size</w:t>
            </w:r>
          </w:p>
        </w:tc>
        <w:tc>
          <w:tcPr>
            <w:tcW w:w="1080" w:type="dxa"/>
            <w:vAlign w:val="center"/>
          </w:tcPr>
          <w:p>
            <w:pPr>
              <w:keepNext/>
              <w:jc w:val="center"/>
              <w:rPr>
                <w:b/>
              </w:rPr>
            </w:pPr>
            <w:r>
              <w:rPr>
                <w:b/>
              </w:rPr>
              <w:t>Voltage Rating</w:t>
            </w:r>
          </w:p>
        </w:tc>
        <w:tc>
          <w:tcPr>
            <w:tcW w:w="1170" w:type="dxa"/>
            <w:vAlign w:val="center"/>
          </w:tcPr>
          <w:p>
            <w:pPr>
              <w:keepNext/>
              <w:jc w:val="center"/>
              <w:rPr>
                <w:b/>
              </w:rPr>
            </w:pPr>
            <w:r>
              <w:rPr>
                <w:b/>
              </w:rPr>
              <w:t>Ampacity</w:t>
            </w:r>
          </w:p>
        </w:tc>
        <w:tc>
          <w:tcPr>
            <w:tcW w:w="2340" w:type="dxa"/>
            <w:vAlign w:val="center"/>
          </w:tcPr>
          <w:p>
            <w:pPr>
              <w:keepNext/>
              <w:jc w:val="center"/>
              <w:rPr>
                <w:b/>
              </w:rPr>
            </w:pPr>
            <w:r>
              <w:rPr>
                <w:b/>
              </w:rPr>
              <w:t>Rating of fuse providing protection</w:t>
            </w:r>
          </w:p>
        </w:tc>
        <w:tc>
          <w:tcPr>
            <w:tcW w:w="1647" w:type="dxa"/>
            <w:vAlign w:val="center"/>
          </w:tcPr>
          <w:p>
            <w:pPr>
              <w:keepNext/>
              <w:jc w:val="center"/>
              <w:rPr>
                <w:b/>
              </w:rPr>
            </w:pPr>
            <w:r>
              <w:rPr>
                <w:b/>
              </w:rPr>
              <w:t>Datasheet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22" w:type="dxa"/>
          </w:tcPr>
          <w:p>
            <w:r>
              <w:t>Cell voltage taps to BMS</w:t>
            </w:r>
          </w:p>
        </w:tc>
        <w:tc>
          <w:tcPr>
            <w:tcW w:w="992" w:type="dxa"/>
          </w:tcPr>
          <w:p>
            <w:pPr>
              <w:widowControl w:val="0"/>
              <w:pBdr>
                <w:top w:val="none" w:color="auto" w:sz="0" w:space="0"/>
                <w:left w:val="none" w:color="auto" w:sz="0" w:space="0"/>
                <w:bottom w:val="none" w:color="auto" w:sz="0" w:space="0"/>
                <w:right w:val="none" w:color="auto" w:sz="0" w:space="0"/>
                <w:between w:val="none" w:color="auto" w:sz="0" w:space="0"/>
              </w:pBdr>
              <w:ind w:left="-90" w:right="-90"/>
            </w:pPr>
            <w:r>
              <w:t>22 AWG</w:t>
            </w:r>
          </w:p>
        </w:tc>
        <w:tc>
          <w:tcPr>
            <w:tcW w:w="1080" w:type="dxa"/>
          </w:tcPr>
          <w:p>
            <w:pPr>
              <w:widowControl w:val="0"/>
              <w:pBdr>
                <w:top w:val="none" w:color="auto" w:sz="0" w:space="0"/>
                <w:left w:val="none" w:color="auto" w:sz="0" w:space="0"/>
                <w:bottom w:val="none" w:color="auto" w:sz="0" w:space="0"/>
                <w:right w:val="none" w:color="auto" w:sz="0" w:space="0"/>
                <w:between w:val="none" w:color="auto" w:sz="0" w:space="0"/>
              </w:pBdr>
            </w:pPr>
            <w:r>
              <w:t>600</w:t>
            </w:r>
          </w:p>
        </w:tc>
        <w:tc>
          <w:tcPr>
            <w:tcW w:w="1170" w:type="dxa"/>
          </w:tcPr>
          <w:p>
            <w:pPr>
              <w:widowControl w:val="0"/>
              <w:pBdr>
                <w:top w:val="none" w:color="auto" w:sz="0" w:space="0"/>
                <w:left w:val="none" w:color="auto" w:sz="0" w:space="0"/>
                <w:bottom w:val="none" w:color="auto" w:sz="0" w:space="0"/>
                <w:right w:val="none" w:color="auto" w:sz="0" w:space="0"/>
                <w:between w:val="none" w:color="auto" w:sz="0" w:space="0"/>
              </w:pBdr>
            </w:pPr>
            <w:r>
              <w:t>0.7</w:t>
            </w:r>
          </w:p>
        </w:tc>
        <w:tc>
          <w:tcPr>
            <w:tcW w:w="2340" w:type="dxa"/>
          </w:tcPr>
          <w:p>
            <w:pPr>
              <w:widowControl w:val="0"/>
              <w:pBdr>
                <w:top w:val="none" w:color="auto" w:sz="0" w:space="0"/>
                <w:left w:val="none" w:color="auto" w:sz="0" w:space="0"/>
                <w:bottom w:val="none" w:color="auto" w:sz="0" w:space="0"/>
                <w:right w:val="none" w:color="auto" w:sz="0" w:space="0"/>
                <w:between w:val="none" w:color="auto" w:sz="0" w:space="0"/>
              </w:pBdr>
            </w:pPr>
            <w:r>
              <w:t>500 mA</w:t>
            </w:r>
          </w:p>
        </w:tc>
        <w:tc>
          <w:tcPr>
            <w:tcW w:w="1647" w:type="dxa"/>
          </w:tcPr>
          <w:p>
            <w:pPr>
              <w:keepNext/>
            </w:pPr>
            <w:r>
              <w:fldChar w:fldCharType="begin"/>
            </w:r>
            <w:r>
              <w:instrText xml:space="preserve"> HYPERLINK \l "_20_AWG_&amp;" </w:instrText>
            </w:r>
            <w:r>
              <w:fldChar w:fldCharType="separate"/>
            </w:r>
            <w:r>
              <w:rPr>
                <w:rStyle w:val="32"/>
              </w:rPr>
              <w:t>Datasheet</w:t>
            </w:r>
            <w:r>
              <w:rPr>
                <w:rStyle w:val="3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22" w:type="dxa"/>
          </w:tcPr>
          <w:p>
            <w:r>
              <w:t>Shielded Copper Cable Accumulator to Motor controller</w:t>
            </w:r>
          </w:p>
        </w:tc>
        <w:tc>
          <w:tcPr>
            <w:tcW w:w="992" w:type="dxa"/>
          </w:tcPr>
          <w:p>
            <w:pPr>
              <w:widowControl w:val="0"/>
              <w:ind w:left="-90" w:right="-90"/>
            </w:pPr>
            <w:r>
              <w:t xml:space="preserve">70 </w:t>
            </w:r>
            <w:r>
              <w:rPr>
                <w:rFonts w:ascii="Arial" w:hAnsi="Arial" w:eastAsia="Arial" w:cs="Arial"/>
              </w:rPr>
              <w:t>mm</w:t>
            </w:r>
            <w:r>
              <w:rPr>
                <w:rFonts w:ascii="Arial" w:hAnsi="Arial" w:eastAsia="Arial" w:cs="Arial"/>
                <w:vertAlign w:val="superscript"/>
              </w:rPr>
              <w:t>2</w:t>
            </w:r>
          </w:p>
        </w:tc>
        <w:tc>
          <w:tcPr>
            <w:tcW w:w="1080" w:type="dxa"/>
          </w:tcPr>
          <w:p>
            <w:pPr>
              <w:widowControl w:val="0"/>
            </w:pPr>
            <w:r>
              <w:t>490</w:t>
            </w:r>
          </w:p>
        </w:tc>
        <w:tc>
          <w:tcPr>
            <w:tcW w:w="1170" w:type="dxa"/>
          </w:tcPr>
          <w:p>
            <w:pPr>
              <w:widowControl w:val="0"/>
            </w:pPr>
            <w:r>
              <w:t>306</w:t>
            </w:r>
          </w:p>
        </w:tc>
        <w:tc>
          <w:tcPr>
            <w:tcW w:w="2340" w:type="dxa"/>
          </w:tcPr>
          <w:p>
            <w:pPr>
              <w:widowControl w:val="0"/>
            </w:pPr>
            <w:r>
              <w:t>245 A</w:t>
            </w:r>
          </w:p>
        </w:tc>
        <w:tc>
          <w:tcPr>
            <w:tcW w:w="1647" w:type="dxa"/>
          </w:tcPr>
          <w:p>
            <w:pPr>
              <w:keepNext/>
            </w:pPr>
            <w:r>
              <w:fldChar w:fldCharType="begin"/>
            </w:r>
            <w:r>
              <w:instrText xml:space="preserve"> HYPERLINK \l "_NYAF_cable_70" </w:instrText>
            </w:r>
            <w:r>
              <w:fldChar w:fldCharType="separate"/>
            </w:r>
            <w:r>
              <w:rPr>
                <w:rStyle w:val="32"/>
              </w:rPr>
              <w:t>Datasheet</w:t>
            </w:r>
            <w:r>
              <w:rPr>
                <w:rStyle w:val="3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22" w:type="dxa"/>
          </w:tcPr>
          <w:p>
            <w:r>
              <w:t>Pole positive to AIR (Tyco EV200)</w:t>
            </w:r>
          </w:p>
        </w:tc>
        <w:tc>
          <w:tcPr>
            <w:tcW w:w="992" w:type="dxa"/>
          </w:tcPr>
          <w:p>
            <w:pPr>
              <w:widowControl w:val="0"/>
              <w:ind w:left="-90" w:right="-90"/>
            </w:pPr>
            <w:r>
              <w:t xml:space="preserve">70 </w:t>
            </w:r>
            <w:r>
              <w:rPr>
                <w:rFonts w:ascii="Arial" w:hAnsi="Arial" w:eastAsia="Arial" w:cs="Arial"/>
              </w:rPr>
              <w:t>mm</w:t>
            </w:r>
            <w:r>
              <w:rPr>
                <w:rFonts w:ascii="Arial" w:hAnsi="Arial" w:eastAsia="Arial" w:cs="Arial"/>
                <w:vertAlign w:val="superscript"/>
              </w:rPr>
              <w:t>2</w:t>
            </w:r>
          </w:p>
        </w:tc>
        <w:tc>
          <w:tcPr>
            <w:tcW w:w="1080" w:type="dxa"/>
          </w:tcPr>
          <w:p>
            <w:pPr>
              <w:widowControl w:val="0"/>
              <w:pBdr>
                <w:top w:val="none" w:color="auto" w:sz="0" w:space="0"/>
                <w:left w:val="none" w:color="auto" w:sz="0" w:space="0"/>
                <w:bottom w:val="none" w:color="auto" w:sz="0" w:space="0"/>
                <w:right w:val="none" w:color="auto" w:sz="0" w:space="0"/>
                <w:between w:val="none" w:color="auto" w:sz="0" w:space="0"/>
              </w:pBdr>
            </w:pPr>
            <w:r>
              <w:t>490</w:t>
            </w:r>
          </w:p>
        </w:tc>
        <w:tc>
          <w:tcPr>
            <w:tcW w:w="1170" w:type="dxa"/>
          </w:tcPr>
          <w:p>
            <w:pPr>
              <w:widowControl w:val="0"/>
              <w:pBdr>
                <w:top w:val="none" w:color="auto" w:sz="0" w:space="0"/>
                <w:left w:val="none" w:color="auto" w:sz="0" w:space="0"/>
                <w:bottom w:val="none" w:color="auto" w:sz="0" w:space="0"/>
                <w:right w:val="none" w:color="auto" w:sz="0" w:space="0"/>
                <w:between w:val="none" w:color="auto" w:sz="0" w:space="0"/>
              </w:pBdr>
            </w:pPr>
            <w:r>
              <w:t>306</w:t>
            </w:r>
          </w:p>
        </w:tc>
        <w:tc>
          <w:tcPr>
            <w:tcW w:w="2340" w:type="dxa"/>
          </w:tcPr>
          <w:p>
            <w:pPr>
              <w:widowControl w:val="0"/>
              <w:pBdr>
                <w:top w:val="none" w:color="auto" w:sz="0" w:space="0"/>
                <w:left w:val="none" w:color="auto" w:sz="0" w:space="0"/>
                <w:bottom w:val="none" w:color="auto" w:sz="0" w:space="0"/>
                <w:right w:val="none" w:color="auto" w:sz="0" w:space="0"/>
                <w:between w:val="none" w:color="auto" w:sz="0" w:space="0"/>
              </w:pBdr>
            </w:pPr>
            <w:r>
              <w:t>245 A</w:t>
            </w:r>
          </w:p>
        </w:tc>
        <w:tc>
          <w:tcPr>
            <w:tcW w:w="1647" w:type="dxa"/>
          </w:tcPr>
          <w:p>
            <w:pPr>
              <w:keepNext/>
            </w:pPr>
            <w:r>
              <w:fldChar w:fldCharType="begin"/>
            </w:r>
            <w:r>
              <w:instrText xml:space="preserve"> HYPERLINK \l "_NYAF_cable_70" </w:instrText>
            </w:r>
            <w:r>
              <w:fldChar w:fldCharType="separate"/>
            </w:r>
            <w:r>
              <w:rPr>
                <w:rStyle w:val="32"/>
              </w:rPr>
              <w:t>Datasheet</w:t>
            </w:r>
            <w:r>
              <w:rPr>
                <w:rStyle w:val="3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22" w:type="dxa"/>
          </w:tcPr>
          <w:p>
            <w:r>
              <w:t>Shielded Copper Cable to HVD</w:t>
            </w:r>
          </w:p>
        </w:tc>
        <w:tc>
          <w:tcPr>
            <w:tcW w:w="992" w:type="dxa"/>
          </w:tcPr>
          <w:p>
            <w:pPr>
              <w:widowControl w:val="0"/>
              <w:ind w:left="-90" w:right="-90"/>
            </w:pPr>
            <w:r>
              <w:t xml:space="preserve">70 </w:t>
            </w:r>
            <w:r>
              <w:rPr>
                <w:rFonts w:ascii="Arial" w:hAnsi="Arial" w:eastAsia="Arial" w:cs="Arial"/>
              </w:rPr>
              <w:t>mm</w:t>
            </w:r>
            <w:r>
              <w:rPr>
                <w:rFonts w:ascii="Arial" w:hAnsi="Arial" w:eastAsia="Arial" w:cs="Arial"/>
                <w:vertAlign w:val="superscript"/>
              </w:rPr>
              <w:t>2</w:t>
            </w:r>
          </w:p>
        </w:tc>
        <w:tc>
          <w:tcPr>
            <w:tcW w:w="1080" w:type="dxa"/>
          </w:tcPr>
          <w:p>
            <w:pPr>
              <w:widowControl w:val="0"/>
            </w:pPr>
            <w:r>
              <w:t>490</w:t>
            </w:r>
          </w:p>
        </w:tc>
        <w:tc>
          <w:tcPr>
            <w:tcW w:w="1170" w:type="dxa"/>
          </w:tcPr>
          <w:p>
            <w:pPr>
              <w:widowControl w:val="0"/>
            </w:pPr>
            <w:r>
              <w:t>306</w:t>
            </w:r>
          </w:p>
        </w:tc>
        <w:tc>
          <w:tcPr>
            <w:tcW w:w="2340" w:type="dxa"/>
          </w:tcPr>
          <w:p>
            <w:pPr>
              <w:widowControl w:val="0"/>
            </w:pPr>
            <w:r>
              <w:t>245 A</w:t>
            </w:r>
          </w:p>
        </w:tc>
        <w:tc>
          <w:tcPr>
            <w:tcW w:w="1647" w:type="dxa"/>
          </w:tcPr>
          <w:p>
            <w:pPr>
              <w:keepNext/>
            </w:pPr>
            <w:r>
              <w:fldChar w:fldCharType="begin"/>
            </w:r>
            <w:r>
              <w:instrText xml:space="preserve"> HYPERLINK \l "_NYAF_cable_70" </w:instrText>
            </w:r>
            <w:r>
              <w:fldChar w:fldCharType="separate"/>
            </w:r>
            <w:r>
              <w:rPr>
                <w:rStyle w:val="32"/>
              </w:rPr>
              <w:t>Datasheet</w:t>
            </w:r>
            <w:r>
              <w:rPr>
                <w:rStyle w:val="32"/>
              </w:rPr>
              <w:fldChar w:fldCharType="end"/>
            </w:r>
          </w:p>
        </w:tc>
      </w:tr>
    </w:tbl>
    <w:p>
      <w:pPr>
        <w:pStyle w:val="12"/>
      </w:pPr>
      <w:bookmarkStart w:id="17" w:name="_Toc521458747"/>
      <w:r>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3</w:t>
      </w:r>
      <w:r>
        <w:fldChar w:fldCharType="end"/>
      </w:r>
      <w:r>
        <w:t xml:space="preserve"> - Conductor Specifications</w:t>
      </w:r>
      <w:bookmarkEnd w:id="17"/>
    </w:p>
    <w:p>
      <w:pPr>
        <w:pStyle w:val="4"/>
      </w:pPr>
      <w:r>
        <w:t>Connector Specifications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05"/>
        <w:gridCol w:w="1120"/>
        <w:gridCol w:w="1157"/>
        <w:gridCol w:w="1163"/>
        <w:gridCol w:w="1166"/>
        <w:gridCol w:w="1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05" w:type="dxa"/>
            <w:vAlign w:val="center"/>
          </w:tcPr>
          <w:p>
            <w:pPr>
              <w:keepNext/>
              <w:jc w:val="center"/>
              <w:rPr>
                <w:b/>
              </w:rPr>
            </w:pPr>
            <w:r>
              <w:rPr>
                <w:b/>
              </w:rPr>
              <w:t>Connector Location</w:t>
            </w:r>
          </w:p>
        </w:tc>
        <w:tc>
          <w:tcPr>
            <w:tcW w:w="1120" w:type="dxa"/>
            <w:vAlign w:val="center"/>
          </w:tcPr>
          <w:p>
            <w:pPr>
              <w:keepNext/>
              <w:jc w:val="center"/>
              <w:rPr>
                <w:b/>
              </w:rPr>
            </w:pPr>
            <w:r>
              <w:rPr>
                <w:b/>
              </w:rPr>
              <w:t>Ampacity</w:t>
            </w:r>
          </w:p>
        </w:tc>
        <w:tc>
          <w:tcPr>
            <w:tcW w:w="1157" w:type="dxa"/>
            <w:vAlign w:val="center"/>
          </w:tcPr>
          <w:p>
            <w:pPr>
              <w:keepNext/>
              <w:jc w:val="center"/>
              <w:rPr>
                <w:b/>
              </w:rPr>
            </w:pPr>
            <w:r>
              <w:rPr>
                <w:b/>
              </w:rPr>
              <w:t>Voltage Rating</w:t>
            </w:r>
          </w:p>
        </w:tc>
        <w:tc>
          <w:tcPr>
            <w:tcW w:w="1163" w:type="dxa"/>
            <w:vAlign w:val="center"/>
          </w:tcPr>
          <w:p>
            <w:pPr>
              <w:keepNext/>
              <w:jc w:val="center"/>
              <w:rPr>
                <w:b/>
              </w:rPr>
            </w:pPr>
            <w:r>
              <w:rPr>
                <w:b/>
              </w:rPr>
              <w:t>Includes Interlock</w:t>
            </w:r>
          </w:p>
        </w:tc>
        <w:tc>
          <w:tcPr>
            <w:tcW w:w="1166" w:type="dxa"/>
            <w:vAlign w:val="center"/>
          </w:tcPr>
          <w:p>
            <w:pPr>
              <w:keepNext/>
              <w:jc w:val="center"/>
              <w:rPr>
                <w:b/>
              </w:rPr>
            </w:pPr>
            <w:r>
              <w:rPr>
                <w:b/>
              </w:rPr>
              <w:t>Accepted wire gauge</w:t>
            </w:r>
          </w:p>
        </w:tc>
        <w:tc>
          <w:tcPr>
            <w:tcW w:w="1237" w:type="dxa"/>
            <w:vAlign w:val="center"/>
          </w:tcPr>
          <w:p>
            <w:pPr>
              <w:keepNext/>
              <w:jc w:val="center"/>
              <w:rPr>
                <w:b/>
              </w:rPr>
            </w:pPr>
            <w:r>
              <w:rPr>
                <w:b/>
              </w:rPr>
              <w:t>Wire gauge connected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05" w:type="dxa"/>
          </w:tcPr>
          <w:p>
            <w:pPr>
              <w:keepNext/>
            </w:pPr>
            <w:r>
              <w:t>MOTOR CONTROLLER</w:t>
            </w:r>
          </w:p>
        </w:tc>
        <w:tc>
          <w:tcPr>
            <w:tcW w:w="1120" w:type="dxa"/>
          </w:tcPr>
          <w:p>
            <w:pPr>
              <w:keepNext/>
            </w:pPr>
            <w:r>
              <w:t>250</w:t>
            </w:r>
          </w:p>
        </w:tc>
        <w:tc>
          <w:tcPr>
            <w:tcW w:w="1157" w:type="dxa"/>
          </w:tcPr>
          <w:p>
            <w:pPr>
              <w:keepNext/>
            </w:pPr>
            <w:r>
              <w:t>600 V</w:t>
            </w:r>
          </w:p>
        </w:tc>
        <w:tc>
          <w:tcPr>
            <w:tcW w:w="1163" w:type="dxa"/>
          </w:tcPr>
          <w:p>
            <w:pPr>
              <w:keepNext/>
            </w:pPr>
            <w:r>
              <w:t>Nc</w:t>
            </w:r>
          </w:p>
        </w:tc>
        <w:tc>
          <w:tcPr>
            <w:tcW w:w="1166" w:type="dxa"/>
          </w:tcPr>
          <w:p>
            <w:pPr>
              <w:widowControl w:val="0"/>
              <w:ind w:right="-90"/>
            </w:pPr>
            <w:r>
              <w:t xml:space="preserve">70 </w:t>
            </w:r>
            <w:r>
              <w:rPr>
                <w:rFonts w:ascii="Arial" w:hAnsi="Arial" w:eastAsia="Arial" w:cs="Arial"/>
              </w:rPr>
              <w:t>mm</w:t>
            </w:r>
            <w:r>
              <w:rPr>
                <w:rFonts w:ascii="Arial" w:hAnsi="Arial" w:eastAsia="Arial" w:cs="Arial"/>
                <w:vertAlign w:val="superscript"/>
              </w:rPr>
              <w:t>2</w:t>
            </w:r>
          </w:p>
        </w:tc>
        <w:tc>
          <w:tcPr>
            <w:tcW w:w="1237" w:type="dxa"/>
          </w:tcPr>
          <w:p>
            <w:pPr>
              <w:widowControl w:val="0"/>
              <w:ind w:right="-90"/>
            </w:pPr>
            <w:r>
              <w:t xml:space="preserve">70 </w:t>
            </w:r>
            <w:r>
              <w:rPr>
                <w:rFonts w:ascii="Arial" w:hAnsi="Arial" w:eastAsia="Arial" w:cs="Arial"/>
              </w:rPr>
              <w:t>mm</w:t>
            </w:r>
            <w:r>
              <w:rPr>
                <w:rFonts w:ascii="Arial" w:hAnsi="Arial" w:eastAsia="Arial" w:cs="Arial"/>
                <w:vertAlign w:val="superscript"/>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05" w:type="dxa"/>
          </w:tcPr>
          <w:p>
            <w:pPr>
              <w:keepNext/>
            </w:pPr>
            <w:r>
              <w:t xml:space="preserve">HVD </w:t>
            </w:r>
          </w:p>
        </w:tc>
        <w:tc>
          <w:tcPr>
            <w:tcW w:w="1120" w:type="dxa"/>
          </w:tcPr>
          <w:p>
            <w:pPr>
              <w:keepNext/>
            </w:pPr>
            <w:r>
              <w:t>630</w:t>
            </w:r>
          </w:p>
        </w:tc>
        <w:tc>
          <w:tcPr>
            <w:tcW w:w="1157" w:type="dxa"/>
          </w:tcPr>
          <w:p>
            <w:pPr>
              <w:keepNext/>
            </w:pPr>
            <w:r>
              <w:t>450 V</w:t>
            </w:r>
          </w:p>
        </w:tc>
        <w:tc>
          <w:tcPr>
            <w:tcW w:w="1163" w:type="dxa"/>
          </w:tcPr>
          <w:p>
            <w:pPr>
              <w:keepNext/>
            </w:pPr>
            <w:r>
              <w:t>NC</w:t>
            </w:r>
          </w:p>
        </w:tc>
        <w:tc>
          <w:tcPr>
            <w:tcW w:w="1166" w:type="dxa"/>
          </w:tcPr>
          <w:p>
            <w:pPr>
              <w:widowControl w:val="0"/>
              <w:ind w:right="-90"/>
            </w:pPr>
            <w:r>
              <w:t xml:space="preserve">70 </w:t>
            </w:r>
            <w:r>
              <w:rPr>
                <w:rFonts w:ascii="Arial" w:hAnsi="Arial" w:eastAsia="Arial" w:cs="Arial"/>
              </w:rPr>
              <w:t>mm</w:t>
            </w:r>
            <w:r>
              <w:rPr>
                <w:rFonts w:ascii="Arial" w:hAnsi="Arial" w:eastAsia="Arial" w:cs="Arial"/>
                <w:vertAlign w:val="superscript"/>
              </w:rPr>
              <w:t>2</w:t>
            </w:r>
          </w:p>
        </w:tc>
        <w:tc>
          <w:tcPr>
            <w:tcW w:w="1237" w:type="dxa"/>
          </w:tcPr>
          <w:p>
            <w:pPr>
              <w:widowControl w:val="0"/>
              <w:ind w:right="-90"/>
            </w:pPr>
            <w:r>
              <w:t xml:space="preserve">70 </w:t>
            </w:r>
            <w:r>
              <w:rPr>
                <w:rFonts w:ascii="Arial" w:hAnsi="Arial" w:eastAsia="Arial" w:cs="Arial"/>
              </w:rPr>
              <w:t>mm</w:t>
            </w:r>
            <w:r>
              <w:rPr>
                <w:rFonts w:ascii="Arial" w:hAnsi="Arial" w:eastAsia="Arial" w:cs="Arial"/>
                <w:vertAlign w:val="superscript"/>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05" w:type="dxa"/>
          </w:tcPr>
          <w:p>
            <w:pPr>
              <w:keepNext/>
            </w:pPr>
            <w:r>
              <w:t>MOTOR CONTROLLER TO MOTOR</w:t>
            </w:r>
          </w:p>
        </w:tc>
        <w:tc>
          <w:tcPr>
            <w:tcW w:w="1120" w:type="dxa"/>
          </w:tcPr>
          <w:p>
            <w:pPr>
              <w:keepNext/>
            </w:pPr>
            <w:r>
              <w:t xml:space="preserve">250 </w:t>
            </w:r>
          </w:p>
        </w:tc>
        <w:tc>
          <w:tcPr>
            <w:tcW w:w="1157" w:type="dxa"/>
          </w:tcPr>
          <w:p>
            <w:pPr>
              <w:keepNext/>
            </w:pPr>
            <w:r>
              <w:t>600 V</w:t>
            </w:r>
          </w:p>
        </w:tc>
        <w:tc>
          <w:tcPr>
            <w:tcW w:w="1163" w:type="dxa"/>
          </w:tcPr>
          <w:p>
            <w:pPr>
              <w:keepNext/>
            </w:pPr>
            <w:r>
              <w:t>NC</w:t>
            </w:r>
          </w:p>
        </w:tc>
        <w:tc>
          <w:tcPr>
            <w:tcW w:w="1166" w:type="dxa"/>
          </w:tcPr>
          <w:p>
            <w:pPr>
              <w:widowControl w:val="0"/>
              <w:ind w:right="-90"/>
            </w:pPr>
            <w:r>
              <w:t xml:space="preserve">70 </w:t>
            </w:r>
            <w:r>
              <w:rPr>
                <w:rFonts w:ascii="Arial" w:hAnsi="Arial" w:eastAsia="Arial" w:cs="Arial"/>
              </w:rPr>
              <w:t>mm</w:t>
            </w:r>
            <w:r>
              <w:rPr>
                <w:rFonts w:ascii="Arial" w:hAnsi="Arial" w:eastAsia="Arial" w:cs="Arial"/>
                <w:vertAlign w:val="superscript"/>
              </w:rPr>
              <w:t>2</w:t>
            </w:r>
          </w:p>
        </w:tc>
        <w:tc>
          <w:tcPr>
            <w:tcW w:w="1237" w:type="dxa"/>
          </w:tcPr>
          <w:p>
            <w:pPr>
              <w:widowControl w:val="0"/>
              <w:ind w:right="-90"/>
            </w:pPr>
            <w:r>
              <w:t xml:space="preserve">70 </w:t>
            </w:r>
            <w:r>
              <w:rPr>
                <w:rFonts w:ascii="Arial" w:hAnsi="Arial" w:eastAsia="Arial" w:cs="Arial"/>
              </w:rPr>
              <w:t>mm</w:t>
            </w:r>
            <w:r>
              <w:rPr>
                <w:rFonts w:ascii="Arial" w:hAnsi="Arial" w:eastAsia="Arial" w:cs="Arial"/>
                <w:vertAlign w:val="superscript"/>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05" w:type="dxa"/>
          </w:tcPr>
          <w:p>
            <w:pPr>
              <w:keepNext/>
            </w:pPr>
            <w:r>
              <w:t>BMS TO TAP VOLTAGE</w:t>
            </w:r>
          </w:p>
        </w:tc>
        <w:tc>
          <w:tcPr>
            <w:tcW w:w="1120" w:type="dxa"/>
          </w:tcPr>
          <w:p>
            <w:pPr>
              <w:keepNext/>
            </w:pPr>
            <w:r>
              <w:t>0.5</w:t>
            </w:r>
          </w:p>
        </w:tc>
        <w:tc>
          <w:tcPr>
            <w:tcW w:w="1157" w:type="dxa"/>
          </w:tcPr>
          <w:p>
            <w:pPr>
              <w:keepNext/>
            </w:pPr>
            <w:r>
              <w:t>12 V</w:t>
            </w:r>
          </w:p>
        </w:tc>
        <w:tc>
          <w:tcPr>
            <w:tcW w:w="1163" w:type="dxa"/>
          </w:tcPr>
          <w:p>
            <w:pPr>
              <w:keepNext/>
            </w:pPr>
            <w:r>
              <w:t>NC</w:t>
            </w:r>
          </w:p>
        </w:tc>
        <w:tc>
          <w:tcPr>
            <w:tcW w:w="1166" w:type="dxa"/>
          </w:tcPr>
          <w:p>
            <w:pPr>
              <w:keepNext/>
            </w:pPr>
            <w:r>
              <w:t>22 AWG</w:t>
            </w:r>
          </w:p>
        </w:tc>
        <w:tc>
          <w:tcPr>
            <w:tcW w:w="1237" w:type="dxa"/>
          </w:tcPr>
          <w:p>
            <w:pPr>
              <w:keepNext/>
            </w:pPr>
            <w:r>
              <w:t>22 AWG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05" w:type="dxa"/>
          </w:tcPr>
          <w:p>
            <w:pPr>
              <w:keepNext/>
            </w:pPr>
            <w:r>
              <w:t>IMD</w:t>
            </w:r>
          </w:p>
        </w:tc>
        <w:tc>
          <w:tcPr>
            <w:tcW w:w="1120" w:type="dxa"/>
          </w:tcPr>
          <w:p>
            <w:pPr>
              <w:keepNext/>
            </w:pPr>
            <w:r>
              <w:t>2</w:t>
            </w:r>
          </w:p>
        </w:tc>
        <w:tc>
          <w:tcPr>
            <w:tcW w:w="1157" w:type="dxa"/>
          </w:tcPr>
          <w:p>
            <w:pPr>
              <w:keepNext/>
            </w:pPr>
            <w:r>
              <w:t>12 V</w:t>
            </w:r>
          </w:p>
        </w:tc>
        <w:tc>
          <w:tcPr>
            <w:tcW w:w="1163" w:type="dxa"/>
          </w:tcPr>
          <w:p>
            <w:pPr>
              <w:keepNext/>
            </w:pPr>
            <w:r>
              <w:t>NC</w:t>
            </w:r>
          </w:p>
        </w:tc>
        <w:tc>
          <w:tcPr>
            <w:tcW w:w="1166" w:type="dxa"/>
          </w:tcPr>
          <w:p>
            <w:pPr>
              <w:keepNext/>
            </w:pPr>
            <w:r>
              <w:t>20 AWG</w:t>
            </w:r>
          </w:p>
        </w:tc>
        <w:tc>
          <w:tcPr>
            <w:tcW w:w="1237" w:type="dxa"/>
          </w:tcPr>
          <w:p>
            <w:pPr>
              <w:keepNext/>
            </w:pPr>
            <w:r>
              <w:t>20 AWG</w:t>
            </w:r>
          </w:p>
        </w:tc>
      </w:tr>
    </w:tbl>
    <w:p>
      <w:pPr>
        <w:pStyle w:val="12"/>
      </w:pPr>
      <w:bookmarkStart w:id="18" w:name="_Toc521458748"/>
      <w:r>
        <w:t xml:space="preserve">Table </w:t>
      </w:r>
      <w:r>
        <w:fldChar w:fldCharType="begin"/>
      </w:r>
      <w:r>
        <w:instrText xml:space="preserve"> STYLEREF 1 \s </w:instrText>
      </w:r>
      <w:r>
        <w:fldChar w:fldCharType="separate"/>
      </w:r>
      <w:r>
        <w:t>2</w:t>
      </w:r>
      <w:r>
        <w:fldChar w:fldCharType="end"/>
      </w:r>
      <w:r>
        <w:noBreakHyphen/>
      </w:r>
      <w:r>
        <w:fldChar w:fldCharType="begin"/>
      </w:r>
      <w:r>
        <w:instrText xml:space="preserve"> SEQ Table \* ARABIC \s 1 </w:instrText>
      </w:r>
      <w:r>
        <w:fldChar w:fldCharType="separate"/>
      </w:r>
      <w:r>
        <w:t>4</w:t>
      </w:r>
      <w:r>
        <w:fldChar w:fldCharType="end"/>
      </w:r>
      <w:r>
        <w:t>- Connector Specifications</w:t>
      </w:r>
      <w:bookmarkEnd w:id="18"/>
    </w:p>
    <w:p>
      <w:pPr>
        <w:pStyle w:val="2"/>
      </w:pPr>
      <w:bookmarkStart w:id="19" w:name="_Toc521464836"/>
      <w:r>
        <w:t>Shutdown Circuit</w:t>
      </w:r>
      <w:bookmarkEnd w:id="19"/>
    </w:p>
    <w:p>
      <w:pPr>
        <w:pStyle w:val="3"/>
        <w:ind w:left="0" w:firstLine="0"/>
      </w:pPr>
      <w:bookmarkStart w:id="20" w:name="_Toc521464837"/>
      <w:r>
        <w:t>Shutdown Circuit Schematic</w:t>
      </w:r>
      <w:bookmarkEnd w:id="20"/>
    </w:p>
    <w:p>
      <w:r>
        <w:drawing>
          <wp:inline distT="0" distB="0" distL="0" distR="0">
            <wp:extent cx="6638925" cy="4678680"/>
            <wp:effectExtent l="0" t="0" r="9525"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a:picLocks noChangeAspect="1"/>
                    </pic:cNvPicPr>
                  </pic:nvPicPr>
                  <pic:blipFill>
                    <a:blip r:embed="rId14"/>
                    <a:stretch>
                      <a:fillRect/>
                    </a:stretch>
                  </pic:blipFill>
                  <pic:spPr>
                    <a:xfrm>
                      <a:off x="0" y="0"/>
                      <a:ext cx="6639327" cy="4678963"/>
                    </a:xfrm>
                    <a:prstGeom prst="rect">
                      <a:avLst/>
                    </a:prstGeom>
                  </pic:spPr>
                </pic:pic>
              </a:graphicData>
            </a:graphic>
          </wp:inline>
        </w:drawing>
      </w:r>
    </w:p>
    <w:p>
      <w:r>
        <mc:AlternateContent>
          <mc:Choice Requires="wpg">
            <w:drawing>
              <wp:inline distT="114300" distB="114300" distL="114300" distR="114300">
                <wp:extent cx="5943600" cy="6838950"/>
                <wp:effectExtent l="0" t="0" r="0" b="0"/>
                <wp:docPr id="71" name="Group 71"/>
                <wp:cNvGraphicFramePr/>
                <a:graphic xmlns:a="http://schemas.openxmlformats.org/drawingml/2006/main">
                  <a:graphicData uri="http://schemas.microsoft.com/office/word/2010/wordprocessingGroup">
                    <wpg:wgp>
                      <wpg:cNvGrpSpPr/>
                      <wpg:grpSpPr>
                        <a:xfrm>
                          <a:off x="0" y="0"/>
                          <a:ext cx="5943600" cy="6838950"/>
                          <a:chOff x="1247776" y="838200"/>
                          <a:chExt cx="2724152" cy="2609850"/>
                        </a:xfrm>
                      </wpg:grpSpPr>
                      <pic:pic xmlns:pic="http://schemas.openxmlformats.org/drawingml/2006/picture">
                        <pic:nvPicPr>
                          <pic:cNvPr id="72" name="Shape 34" descr="shutdownCircuitforESF (3).BMP"/>
                          <pic:cNvPicPr preferRelativeResize="0"/>
                        </pic:nvPicPr>
                        <pic:blipFill>
                          <a:blip r:embed="rId15"/>
                          <a:srcRect l="15424" t="18328" r="36102" b="12246"/>
                          <a:stretch>
                            <a:fillRect/>
                          </a:stretch>
                        </pic:blipFill>
                        <pic:spPr>
                          <a:xfrm>
                            <a:off x="1247776" y="838200"/>
                            <a:ext cx="2724152" cy="2609850"/>
                          </a:xfrm>
                          <a:prstGeom prst="rect">
                            <a:avLst/>
                          </a:prstGeom>
                          <a:noFill/>
                          <a:ln>
                            <a:noFill/>
                          </a:ln>
                        </pic:spPr>
                      </pic:pic>
                    </wpg:wgp>
                  </a:graphicData>
                </a:graphic>
              </wp:inline>
            </w:drawing>
          </mc:Choice>
          <mc:Fallback>
            <w:pict>
              <v:group id="_x0000_s1026" o:spid="_x0000_s1026" o:spt="203" style="height:538.5pt;width:468pt;" coordorigin="1247776,838200" coordsize="2724152,2609850" o:gfxdata="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">
                <o:lock v:ext="edit" aspectratio="f"/>
                <v:shape id="Shape 34" o:spid="_x0000_s1026" o:spt="75" alt="shutdownCircuitforESF (3).BMP" type="#_x0000_t75" style="position:absolute;left:1247776;top:838200;height:2609850;width:2724152;" filled="f" o:preferrelative="f" stroked="f" coordsize="21600,21600" o:gfxdata="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8DrMvQAA&#10;ANsAAAAPAAAAAAAAAAEAIAAAACIAAABkcnMvZG93bnJldi54bWxQSwECFAAUAAAACACHTuJAMy8F&#10;njsAAAA5AAAAEAAAAAAAAAABACAAAAAMAQAAZHJzL3NoYXBleG1sLnhtbFBLBQYAAAAABgAGAFsB&#10;AAC2AwAAAAA=&#10;">
                  <v:fill on="f" focussize="0,0"/>
                  <v:stroke on="f"/>
                  <v:imagedata r:id="rId15" cropleft="10108f" croptop="12011f" cropright="23660f" cropbottom="8026f" o:title=""/>
                  <o:lock v:ext="edit" aspectratio="f"/>
                </v:shape>
                <w10:wrap type="none"/>
                <w10:anchorlock/>
              </v:group>
            </w:pict>
          </mc:Fallback>
        </mc:AlternateContent>
      </w:r>
    </w:p>
    <w:p>
      <w:pPr>
        <w:pStyle w:val="12"/>
      </w:pPr>
      <w:bookmarkStart w:id="21" w:name="_Toc494397976"/>
      <w:bookmarkStart w:id="22" w:name="_Toc521462316"/>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1</w:t>
      </w:r>
      <w:r>
        <w:fldChar w:fldCharType="end"/>
      </w:r>
      <w:r>
        <w:t xml:space="preserve"> - Shutdown Circuit Schematic</w:t>
      </w:r>
      <w:bookmarkEnd w:id="21"/>
      <w:bookmarkEnd w:id="22"/>
    </w:p>
    <w:p>
      <w:pPr>
        <w:pStyle w:val="4"/>
      </w:pPr>
      <w:r>
        <w:t>Switch Locations</w:t>
      </w:r>
    </w:p>
    <w:p>
      <w:r>
        <w:drawing>
          <wp:inline distT="0" distB="0" distL="0" distR="0">
            <wp:extent cx="4319905" cy="3310890"/>
            <wp:effectExtent l="0" t="0" r="4445" b="3810"/>
            <wp:docPr id="31" name="Picture 31" descr="E:\2\KULIAH\Mobil Listrik UASC\FSAE\EV023\Loc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E:\2\KULIAH\Mobil Listrik UASC\FSAE\EV023\Location\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20000" cy="3310993"/>
                    </a:xfrm>
                    <a:prstGeom prst="rect">
                      <a:avLst/>
                    </a:prstGeom>
                    <a:noFill/>
                    <a:ln>
                      <a:noFill/>
                    </a:ln>
                  </pic:spPr>
                </pic:pic>
              </a:graphicData>
            </a:graphic>
          </wp:inline>
        </w:drawing>
      </w:r>
    </w:p>
    <w:p>
      <w:pPr>
        <w:pStyle w:val="50"/>
        <w:keepNext/>
      </w:pPr>
      <w:r>
        <w:drawing>
          <wp:inline distT="0" distB="0" distL="0" distR="0">
            <wp:extent cx="4319905" cy="3110230"/>
            <wp:effectExtent l="0" t="0" r="4445" b="0"/>
            <wp:docPr id="32" name="Picture 32" descr="E:\2\KULIAH\Mobil Listrik UASC\FSAE\EV023\Loc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2\KULIAH\Mobil Listrik UASC\FSAE\EV023\Location\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20000" cy="3110633"/>
                    </a:xfrm>
                    <a:prstGeom prst="rect">
                      <a:avLst/>
                    </a:prstGeom>
                    <a:noFill/>
                    <a:ln>
                      <a:noFill/>
                    </a:ln>
                  </pic:spPr>
                </pic:pic>
              </a:graphicData>
            </a:graphic>
          </wp:inline>
        </w:drawing>
      </w:r>
    </w:p>
    <w:p>
      <w:pPr>
        <w:pStyle w:val="12"/>
      </w:pPr>
      <w:bookmarkStart w:id="23" w:name="_Toc521462317"/>
      <w:bookmarkStart w:id="24" w:name="_Toc494397977"/>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2</w:t>
      </w:r>
      <w:r>
        <w:fldChar w:fldCharType="end"/>
      </w:r>
      <w:r>
        <w:t xml:space="preserve"> - Shutdown Circuit Switch Locations</w:t>
      </w:r>
      <w:bookmarkEnd w:id="23"/>
      <w:bookmarkEnd w:id="24"/>
    </w:p>
    <w:p/>
    <w:p/>
    <w:p/>
    <w:p/>
    <w:p>
      <w:pPr>
        <w:pStyle w:val="3"/>
      </w:pPr>
      <w:bookmarkStart w:id="25" w:name="_Toc521464838"/>
      <w:r>
        <w:t>Wiring</w:t>
      </w:r>
      <w:bookmarkEnd w:id="25"/>
      <w:r>
        <w:t xml:space="preserve"> </w:t>
      </w:r>
    </w:p>
    <w:p>
      <w:pPr>
        <w:pStyle w:val="4"/>
      </w:pPr>
      <w:r>
        <w:t>Shutdown Circuit Current</w:t>
      </w:r>
    </w:p>
    <w:tbl>
      <w:tblPr>
        <w:tblStyle w:val="33"/>
        <w:tblW w:w="0" w:type="auto"/>
        <w:tblInd w:w="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5" w:type="dxa"/>
          <w:left w:w="55" w:type="dxa"/>
          <w:bottom w:w="55" w:type="dxa"/>
          <w:right w:w="55" w:type="dxa"/>
        </w:tblCellMar>
      </w:tblPr>
      <w:tblGrid>
        <w:gridCol w:w="5894"/>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5894" w:type="dxa"/>
            <w:shd w:val="clear" w:color="auto" w:fill="auto"/>
          </w:tcPr>
          <w:p>
            <w:pPr>
              <w:keepNext/>
            </w:pPr>
            <w:r>
              <w:t>Total Number of AIRs:</w:t>
            </w:r>
          </w:p>
        </w:tc>
        <w:tc>
          <w:tcPr>
            <w:tcW w:w="709" w:type="dxa"/>
            <w:shd w:val="clear" w:color="auto" w:fill="auto"/>
          </w:tcPr>
          <w:p>
            <w:pPr>
              <w:pStyle w:val="50"/>
              <w:rPr>
                <w:color w:val="auto"/>
              </w:rPr>
            </w:pPr>
            <w:r>
              <w:rPr>
                <w:color w:val="auto"/>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5894" w:type="dxa"/>
            <w:shd w:val="clear" w:color="auto" w:fill="auto"/>
          </w:tcPr>
          <w:p>
            <w:pPr>
              <w:keepNext/>
            </w:pPr>
            <w:r>
              <w:t>Current per AIR:</w:t>
            </w:r>
          </w:p>
        </w:tc>
        <w:tc>
          <w:tcPr>
            <w:tcW w:w="709" w:type="dxa"/>
            <w:shd w:val="clear" w:color="auto" w:fill="auto"/>
          </w:tcPr>
          <w:p>
            <w:pPr>
              <w:pStyle w:val="50"/>
              <w:rPr>
                <w:color w:val="auto"/>
              </w:rPr>
            </w:pPr>
            <w:r>
              <w:rPr>
                <w:color w:val="auto"/>
              </w:rPr>
              <w:t>0.5A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5894" w:type="dxa"/>
            <w:shd w:val="clear" w:color="auto" w:fill="auto"/>
          </w:tcPr>
          <w:p>
            <w:pPr>
              <w:keepNext/>
            </w:pPr>
            <w:r>
              <w:t>Additional parts consumption within the shutdown circuit:</w:t>
            </w:r>
          </w:p>
        </w:tc>
        <w:tc>
          <w:tcPr>
            <w:tcW w:w="709" w:type="dxa"/>
            <w:shd w:val="clear" w:color="auto" w:fill="auto"/>
          </w:tcPr>
          <w:p>
            <w:pPr>
              <w:pStyle w:val="50"/>
              <w:rPr>
                <w:color w:val="auto"/>
              </w:rPr>
            </w:pPr>
            <w:r>
              <w:rPr>
                <w:color w:val="auto"/>
              </w:rPr>
              <w:t>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5894" w:type="dxa"/>
            <w:shd w:val="clear" w:color="auto" w:fill="auto"/>
          </w:tcPr>
          <w:p>
            <w:pPr>
              <w:keepNext/>
            </w:pPr>
            <w:r>
              <w:t>Total current:</w:t>
            </w:r>
          </w:p>
        </w:tc>
        <w:tc>
          <w:tcPr>
            <w:tcW w:w="709" w:type="dxa"/>
            <w:shd w:val="clear" w:color="auto" w:fill="auto"/>
          </w:tcPr>
          <w:p>
            <w:pPr>
              <w:pStyle w:val="50"/>
              <w:rPr>
                <w:color w:val="auto"/>
              </w:rPr>
            </w:pPr>
            <w:r>
              <w:rPr>
                <w:color w:val="auto"/>
              </w:rPr>
              <w:t>3A</w:t>
            </w:r>
          </w:p>
        </w:tc>
      </w:tr>
    </w:tbl>
    <w:p>
      <w:pPr>
        <w:pStyle w:val="12"/>
      </w:pPr>
      <w:bookmarkStart w:id="26" w:name="_Toc521458749"/>
      <w:r>
        <w:t xml:space="preserve">Table </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1</w:t>
      </w:r>
      <w:r>
        <w:fldChar w:fldCharType="end"/>
      </w:r>
      <w:r>
        <w:t xml:space="preserve"> - Shutdown Circuit Loads</w:t>
      </w:r>
      <w:bookmarkEnd w:id="26"/>
    </w:p>
    <w:p>
      <w:pPr>
        <w:pStyle w:val="3"/>
      </w:pPr>
      <w:bookmarkStart w:id="27" w:name="_Toc521464839"/>
      <w:r>
        <w:t>IMD</w:t>
      </w:r>
      <w:bookmarkEnd w:id="27"/>
    </w:p>
    <w:p>
      <w:pPr>
        <w:pStyle w:val="4"/>
      </w:pPr>
      <w:r>
        <w:t>IMD Specifications</w:t>
      </w:r>
    </w:p>
    <w:tbl>
      <w:tblPr>
        <w:tblStyle w:val="33"/>
        <w:tblW w:w="8729" w:type="dxa"/>
        <w:tblInd w:w="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5" w:type="dxa"/>
          <w:left w:w="55" w:type="dxa"/>
          <w:bottom w:w="55" w:type="dxa"/>
          <w:right w:w="55" w:type="dxa"/>
        </w:tblCellMar>
      </w:tblPr>
      <w:tblGrid>
        <w:gridCol w:w="4902"/>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902" w:type="dxa"/>
            <w:shd w:val="clear" w:color="auto" w:fill="auto"/>
          </w:tcPr>
          <w:p>
            <w:r>
              <w:t>Make / Model</w:t>
            </w:r>
          </w:p>
        </w:tc>
        <w:tc>
          <w:tcPr>
            <w:tcW w:w="3827" w:type="dxa"/>
            <w:shd w:val="clear" w:color="auto" w:fill="auto"/>
          </w:tcPr>
          <w:p>
            <w:pPr>
              <w:pBdr>
                <w:top w:val="none" w:color="auto" w:sz="0" w:space="0"/>
                <w:left w:val="none" w:color="auto" w:sz="0" w:space="0"/>
                <w:bottom w:val="none" w:color="auto" w:sz="0" w:space="0"/>
                <w:right w:val="none" w:color="auto" w:sz="0" w:space="0"/>
                <w:between w:val="none" w:color="auto" w:sz="0" w:space="0"/>
              </w:pBdr>
              <w:ind w:left="87"/>
            </w:pPr>
            <w:r>
              <w:t>Bender IR155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902" w:type="dxa"/>
            <w:shd w:val="clear" w:color="auto" w:fill="auto"/>
          </w:tcPr>
          <w:p>
            <w:r>
              <w:t>Supply voltage</w:t>
            </w:r>
          </w:p>
        </w:tc>
        <w:tc>
          <w:tcPr>
            <w:tcW w:w="3827" w:type="dxa"/>
            <w:shd w:val="clear" w:color="auto" w:fill="auto"/>
          </w:tcPr>
          <w:p>
            <w:pPr>
              <w:pBdr>
                <w:top w:val="none" w:color="auto" w:sz="0" w:space="0"/>
                <w:left w:val="none" w:color="auto" w:sz="0" w:space="0"/>
                <w:bottom w:val="none" w:color="auto" w:sz="0" w:space="0"/>
                <w:right w:val="none" w:color="auto" w:sz="0" w:space="0"/>
                <w:between w:val="none" w:color="auto" w:sz="0" w:space="0"/>
              </w:pBdr>
              <w:ind w:left="87"/>
            </w:pPr>
            <w:r>
              <w:t>12 VDC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4902" w:type="dxa"/>
            <w:shd w:val="clear" w:color="auto" w:fill="auto"/>
          </w:tcPr>
          <w:p>
            <w:r>
              <w:t>Environmental temperature range:</w:t>
            </w:r>
          </w:p>
        </w:tc>
        <w:tc>
          <w:tcPr>
            <w:tcW w:w="3827" w:type="dxa"/>
            <w:shd w:val="clear" w:color="auto" w:fill="auto"/>
          </w:tcPr>
          <w:p>
            <w:pPr>
              <w:pBdr>
                <w:top w:val="none" w:color="auto" w:sz="0" w:space="0"/>
                <w:left w:val="none" w:color="auto" w:sz="0" w:space="0"/>
                <w:bottom w:val="none" w:color="auto" w:sz="0" w:space="0"/>
                <w:right w:val="none" w:color="auto" w:sz="0" w:space="0"/>
                <w:between w:val="none" w:color="auto" w:sz="0" w:space="0"/>
              </w:pBdr>
              <w:ind w:left="87"/>
            </w:pPr>
            <w:r>
              <w:t>-40 … +105°C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4902" w:type="dxa"/>
            <w:shd w:val="clear" w:color="auto" w:fill="auto"/>
          </w:tcPr>
          <w:p>
            <w:r>
              <w:t>Self-test interval:</w:t>
            </w:r>
          </w:p>
        </w:tc>
        <w:tc>
          <w:tcPr>
            <w:tcW w:w="3827" w:type="dxa"/>
            <w:shd w:val="clear" w:color="auto" w:fill="auto"/>
          </w:tcPr>
          <w:p>
            <w:pPr>
              <w:pBdr>
                <w:top w:val="none" w:color="auto" w:sz="0" w:space="0"/>
                <w:left w:val="none" w:color="auto" w:sz="0" w:space="0"/>
                <w:bottom w:val="none" w:color="auto" w:sz="0" w:space="0"/>
                <w:right w:val="none" w:color="auto" w:sz="0" w:space="0"/>
                <w:between w:val="none" w:color="auto" w:sz="0" w:space="0"/>
              </w:pBdr>
              <w:ind w:left="87"/>
            </w:pPr>
            <w:r>
              <w:t>after power on and every 5 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902" w:type="dxa"/>
            <w:shd w:val="clear" w:color="auto" w:fill="auto"/>
          </w:tcPr>
          <w:p>
            <w:r>
              <w:t>High voltage range:</w:t>
            </w:r>
          </w:p>
        </w:tc>
        <w:tc>
          <w:tcPr>
            <w:tcW w:w="3827" w:type="dxa"/>
            <w:shd w:val="clear" w:color="auto" w:fill="auto"/>
          </w:tcPr>
          <w:p>
            <w:pPr>
              <w:pBdr>
                <w:top w:val="none" w:color="auto" w:sz="0" w:space="0"/>
                <w:left w:val="none" w:color="auto" w:sz="0" w:space="0"/>
                <w:bottom w:val="none" w:color="auto" w:sz="0" w:space="0"/>
                <w:right w:val="none" w:color="auto" w:sz="0" w:space="0"/>
                <w:between w:val="none" w:color="auto" w:sz="0" w:space="0"/>
              </w:pBdr>
              <w:ind w:left="87"/>
            </w:pPr>
            <w:r>
              <w:t>DC 0..800V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902" w:type="dxa"/>
            <w:shd w:val="clear" w:color="auto" w:fill="auto"/>
          </w:tcPr>
          <w:p>
            <w:r>
              <w:t>Set response value:</w:t>
            </w:r>
          </w:p>
        </w:tc>
        <w:tc>
          <w:tcPr>
            <w:tcW w:w="3827" w:type="dxa"/>
            <w:shd w:val="clear" w:color="auto" w:fill="auto"/>
          </w:tcPr>
          <w:p>
            <w:pPr>
              <w:pBdr>
                <w:top w:val="none" w:color="auto" w:sz="0" w:space="0"/>
                <w:left w:val="none" w:color="auto" w:sz="0" w:space="0"/>
                <w:bottom w:val="none" w:color="auto" w:sz="0" w:space="0"/>
                <w:right w:val="none" w:color="auto" w:sz="0" w:space="0"/>
                <w:between w:val="none" w:color="auto" w:sz="0" w:space="0"/>
              </w:pBdr>
              <w:ind w:left="87"/>
              <w:rPr>
                <w:b/>
              </w:rPr>
            </w:pPr>
            <w:r>
              <w:t>200kΩ (500Ω/Volt)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902" w:type="dxa"/>
            <w:shd w:val="clear" w:color="auto" w:fill="auto"/>
          </w:tcPr>
          <w:p>
            <w:r>
              <w:t>Max. operation current:</w:t>
            </w:r>
          </w:p>
        </w:tc>
        <w:tc>
          <w:tcPr>
            <w:tcW w:w="3827" w:type="dxa"/>
            <w:shd w:val="clear" w:color="auto" w:fill="auto"/>
          </w:tcPr>
          <w:p>
            <w:pPr>
              <w:pBdr>
                <w:top w:val="none" w:color="auto" w:sz="0" w:space="0"/>
                <w:left w:val="none" w:color="auto" w:sz="0" w:space="0"/>
                <w:bottom w:val="none" w:color="auto" w:sz="0" w:space="0"/>
                <w:right w:val="none" w:color="auto" w:sz="0" w:space="0"/>
                <w:between w:val="none" w:color="auto" w:sz="0" w:space="0"/>
              </w:pBdr>
              <w:ind w:left="87"/>
            </w:pPr>
            <w:r>
              <w:t>150mA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902" w:type="dxa"/>
            <w:shd w:val="clear" w:color="auto" w:fill="auto"/>
          </w:tcPr>
          <w:p>
            <w:r>
              <w:t>Approximate time to shut down at 50% of the response value:</w:t>
            </w:r>
          </w:p>
        </w:tc>
        <w:tc>
          <w:tcPr>
            <w:tcW w:w="3827" w:type="dxa"/>
            <w:shd w:val="clear" w:color="auto" w:fill="auto"/>
          </w:tcPr>
          <w:p>
            <w:pPr>
              <w:pBdr>
                <w:top w:val="none" w:color="auto" w:sz="0" w:space="0"/>
                <w:left w:val="none" w:color="auto" w:sz="0" w:space="0"/>
                <w:bottom w:val="none" w:color="auto" w:sz="0" w:space="0"/>
                <w:right w:val="none" w:color="auto" w:sz="0" w:space="0"/>
                <w:between w:val="none" w:color="auto" w:sz="0" w:space="0"/>
              </w:pBdr>
              <w:ind w:left="87"/>
              <w:rPr>
                <w:b/>
              </w:rPr>
            </w:pPr>
            <w:r>
              <w:t xml:space="preserve">5s </w:t>
            </w:r>
          </w:p>
          <w:p>
            <w:pPr>
              <w:pBdr>
                <w:top w:val="none" w:color="auto" w:sz="0" w:space="0"/>
                <w:left w:val="none" w:color="auto" w:sz="0" w:space="0"/>
                <w:bottom w:val="none" w:color="auto" w:sz="0" w:space="0"/>
                <w:right w:val="none" w:color="auto" w:sz="0" w:space="0"/>
                <w:between w:val="none" w:color="auto" w:sz="0" w:space="0"/>
              </w:pBdr>
              <w:ind w:left="87"/>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902" w:type="dxa"/>
            <w:shd w:val="clear" w:color="auto" w:fill="auto"/>
          </w:tcPr>
          <w:p>
            <w:r>
              <w:t>Datasheet</w:t>
            </w:r>
          </w:p>
        </w:tc>
        <w:tc>
          <w:tcPr>
            <w:tcW w:w="3827" w:type="dxa"/>
            <w:shd w:val="clear" w:color="auto" w:fill="auto"/>
          </w:tcPr>
          <w:p>
            <w:pPr>
              <w:pStyle w:val="50"/>
            </w:pPr>
            <w:r>
              <w:fldChar w:fldCharType="begin"/>
            </w:r>
            <w:r>
              <w:instrText xml:space="preserve"> HYPERLINK \l "_IMD" </w:instrText>
            </w:r>
            <w:r>
              <w:fldChar w:fldCharType="separate"/>
            </w:r>
            <w:r>
              <w:rPr>
                <w:rStyle w:val="32"/>
              </w:rPr>
              <w:t>Datasheet</w:t>
            </w:r>
            <w:r>
              <w:rPr>
                <w:rStyle w:val="32"/>
              </w:rPr>
              <w:fldChar w:fldCharType="end"/>
            </w:r>
          </w:p>
        </w:tc>
      </w:tr>
    </w:tbl>
    <w:p>
      <w:pPr>
        <w:pStyle w:val="12"/>
      </w:pPr>
      <w:bookmarkStart w:id="28" w:name="_Toc521458750"/>
      <w:r>
        <w:t xml:space="preserve">Table </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2</w:t>
      </w:r>
      <w:r>
        <w:fldChar w:fldCharType="end"/>
      </w:r>
      <w:r>
        <w:t xml:space="preserve"> - IMD Specifications</w:t>
      </w:r>
      <w:bookmarkEnd w:id="28"/>
    </w:p>
    <w:p>
      <w:pPr>
        <w:pStyle w:val="4"/>
      </w:pPr>
      <w:r>
        <mc:AlternateContent>
          <mc:Choice Requires="wps">
            <w:drawing>
              <wp:anchor distT="0" distB="0" distL="114300" distR="114300" simplePos="0" relativeHeight="251659264" behindDoc="0" locked="0" layoutInCell="1" allowOverlap="1">
                <wp:simplePos x="0" y="0"/>
                <wp:positionH relativeFrom="column">
                  <wp:posOffset>2790825</wp:posOffset>
                </wp:positionH>
                <wp:positionV relativeFrom="paragraph">
                  <wp:posOffset>180975</wp:posOffset>
                </wp:positionV>
                <wp:extent cx="914400" cy="1466850"/>
                <wp:effectExtent l="19050" t="19050" r="19050" b="19050"/>
                <wp:wrapNone/>
                <wp:docPr id="34" name="Rectangle 34"/>
                <wp:cNvGraphicFramePr/>
                <a:graphic xmlns:a="http://schemas.openxmlformats.org/drawingml/2006/main">
                  <a:graphicData uri="http://schemas.microsoft.com/office/word/2010/wordprocessingShape">
                    <wps:wsp>
                      <wps:cNvSpPr/>
                      <wps:spPr>
                        <a:xfrm>
                          <a:off x="0" y="0"/>
                          <a:ext cx="914400" cy="1466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 o:spid="_x0000_s1026" o:spt="1" style="position:absolute;left:0pt;margin-left:219.75pt;margin-top:14.25pt;height:115.5pt;width:72pt;z-index:251659264;v-text-anchor:middle;mso-width-relative:page;mso-height-relative:page;" filled="f" stroked="t" coordsize="21600,21600" o:gfxdata="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7DKuXNcAAAAKAQAADwAAAAAAAAABACAAAAAi&#10;AAAAZHJzL2Rvd25yZXYueG1sUEsBAhQAFAAAAAgAh07iQJFQOvFEAgAAggQAAA4AAAAAAAAAAQAg&#10;AAAAJgEAAGRycy9lMm9Eb2MueG1sUEsFBgAAAAAGAAYAWQEAANwFAAAAAA==&#10;">
                <v:fill on="f" focussize="0,0"/>
                <v:stroke weight="3pt" color="#FF0000 [3204]" miterlimit="8" joinstyle="miter"/>
                <v:imagedata o:title=""/>
                <o:lock v:ext="edit" aspectratio="f"/>
              </v:rect>
            </w:pict>
          </mc:Fallback>
        </mc:AlternateContent>
      </w:r>
      <w:r>
        <w:t>IMD Fault Latching</w:t>
      </w:r>
    </w:p>
    <w:p>
      <w:pPr>
        <w:pStyle w:val="50"/>
        <w:keepNext/>
      </w:pPr>
      <w:r>
        <mc:AlternateContent>
          <mc:Choice Requires="wps">
            <w:drawing>
              <wp:anchor distT="0" distB="0" distL="114300" distR="114300" simplePos="0" relativeHeight="251660288" behindDoc="0" locked="0" layoutInCell="1" allowOverlap="1">
                <wp:simplePos x="0" y="0"/>
                <wp:positionH relativeFrom="column">
                  <wp:posOffset>2600325</wp:posOffset>
                </wp:positionH>
                <wp:positionV relativeFrom="paragraph">
                  <wp:posOffset>1461135</wp:posOffset>
                </wp:positionV>
                <wp:extent cx="628650" cy="1323975"/>
                <wp:effectExtent l="38100" t="19050" r="19050" b="47625"/>
                <wp:wrapNone/>
                <wp:docPr id="35" name="Straight Arrow Connector 35"/>
                <wp:cNvGraphicFramePr/>
                <a:graphic xmlns:a="http://schemas.openxmlformats.org/drawingml/2006/main">
                  <a:graphicData uri="http://schemas.microsoft.com/office/word/2010/wordprocessingShape">
                    <wps:wsp>
                      <wps:cNvCnPr/>
                      <wps:spPr>
                        <a:xfrm flipH="1">
                          <a:off x="0" y="0"/>
                          <a:ext cx="628650" cy="13239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04.75pt;margin-top:115.05pt;height:104.25pt;width:49.5pt;z-index:251660288;mso-width-relative:page;mso-height-relative:page;" filled="f" stroked="t" coordsize="21600,21600" o:gfxdata="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f1pXI3QAA&#10;AAsBAAAPAAAAAAAAAAEAIAAAACIAAABkcnMvZG93bnJldi54bWxQSwECFAAUAAAACACHTuJATyrJ&#10;qOABAACoAwAADgAAAAAAAAABACAAAAAsAQAAZHJzL2Uyb0RvYy54bWxQSwUGAAAAAAYABgBZAQAA&#10;fgUAAAAA&#10;">
                <v:fill on="f" focussize="0,0"/>
                <v:stroke weight="3pt" color="#FF0000 [3204]" miterlimit="8" joinstyle="miter" endarrow="block"/>
                <v:imagedata o:title=""/>
                <o:lock v:ext="edit" aspectratio="f"/>
              </v:shape>
            </w:pict>
          </mc:Fallback>
        </mc:AlternateContent>
      </w:r>
      <w:r>
        <w:drawing>
          <wp:inline distT="0" distB="0" distL="0" distR="0">
            <wp:extent cx="5943600" cy="2724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8"/>
                    <a:stretch>
                      <a:fillRect/>
                    </a:stretch>
                  </pic:blipFill>
                  <pic:spPr>
                    <a:xfrm>
                      <a:off x="0" y="0"/>
                      <a:ext cx="5943600" cy="2724765"/>
                    </a:xfrm>
                    <a:prstGeom prst="rect">
                      <a:avLst/>
                    </a:prstGeom>
                  </pic:spPr>
                </pic:pic>
              </a:graphicData>
            </a:graphic>
          </wp:inline>
        </w:drawing>
      </w:r>
      <w:r>
        <w:drawing>
          <wp:inline distT="0" distB="0" distL="0" distR="0">
            <wp:extent cx="3282315" cy="2971165"/>
            <wp:effectExtent l="76200" t="76200" r="127635" b="133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9"/>
                    <a:stretch>
                      <a:fillRect/>
                    </a:stretch>
                  </pic:blipFill>
                  <pic:spPr>
                    <a:xfrm>
                      <a:off x="0" y="0"/>
                      <a:ext cx="3299774" cy="2987078"/>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2"/>
      </w:pPr>
      <w:bookmarkStart w:id="29" w:name="_Toc494397978"/>
      <w:bookmarkStart w:id="30" w:name="_Toc521462318"/>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3</w:t>
      </w:r>
      <w:r>
        <w:fldChar w:fldCharType="end"/>
      </w:r>
      <w:r>
        <w:t xml:space="preserve"> - IMD Latch Circuit Schematic</w:t>
      </w:r>
      <w:bookmarkEnd w:id="29"/>
      <w:bookmarkEnd w:id="30"/>
    </w:p>
    <w:p>
      <w:pPr>
        <w:pStyle w:val="4"/>
      </w:pPr>
      <w:r>
        <w:t>IMD Location</w:t>
      </w:r>
    </w:p>
    <w:p>
      <w:pPr>
        <w:keepNext/>
      </w:pPr>
      <w:bookmarkStart w:id="31" w:name="_Toc521444899"/>
      <w:r>
        <mc:AlternateContent>
          <mc:Choice Requires="wpg">
            <w:drawing>
              <wp:inline distT="114300" distB="114300" distL="114300" distR="114300">
                <wp:extent cx="5943600" cy="3419475"/>
                <wp:effectExtent l="0" t="0" r="0" b="9525"/>
                <wp:docPr id="51" name="Group 51"/>
                <wp:cNvGraphicFramePr/>
                <a:graphic xmlns:a="http://schemas.openxmlformats.org/drawingml/2006/main">
                  <a:graphicData uri="http://schemas.microsoft.com/office/word/2010/wordprocessingGroup">
                    <wpg:wgp>
                      <wpg:cNvGrpSpPr/>
                      <wpg:grpSpPr>
                        <a:xfrm>
                          <a:off x="0" y="0"/>
                          <a:ext cx="5943600" cy="3419475"/>
                          <a:chOff x="152400" y="692425"/>
                          <a:chExt cx="6553200" cy="3758644"/>
                        </a:xfrm>
                      </wpg:grpSpPr>
                      <pic:pic xmlns:pic="http://schemas.openxmlformats.org/drawingml/2006/picture">
                        <pic:nvPicPr>
                          <pic:cNvPr id="52" name="Shape 2"/>
                          <pic:cNvPicPr preferRelativeResize="0"/>
                        </pic:nvPicPr>
                        <pic:blipFill>
                          <a:blip r:embed="rId20" cstate="email"/>
                          <a:stretch>
                            <a:fillRect/>
                          </a:stretch>
                        </pic:blipFill>
                        <pic:spPr>
                          <a:xfrm>
                            <a:off x="152400" y="692425"/>
                            <a:ext cx="6553200" cy="3758644"/>
                          </a:xfrm>
                          <a:prstGeom prst="rect">
                            <a:avLst/>
                          </a:prstGeom>
                          <a:noFill/>
                          <a:ln>
                            <a:noFill/>
                          </a:ln>
                        </pic:spPr>
                      </pic:pic>
                      <pic:pic xmlns:pic="http://schemas.openxmlformats.org/drawingml/2006/picture">
                        <pic:nvPicPr>
                          <pic:cNvPr id="53" name="Shape 3"/>
                          <pic:cNvPicPr preferRelativeResize="0"/>
                        </pic:nvPicPr>
                        <pic:blipFill>
                          <a:blip r:embed="rId21"/>
                          <a:srcRect l="15286" t="3747" r="20405" b="15129"/>
                          <a:stretch>
                            <a:fillRect/>
                          </a:stretch>
                        </pic:blipFill>
                        <pic:spPr>
                          <a:xfrm>
                            <a:off x="152400" y="692425"/>
                            <a:ext cx="3926999" cy="2841350"/>
                          </a:xfrm>
                          <a:prstGeom prst="rect">
                            <a:avLst/>
                          </a:prstGeom>
                          <a:noFill/>
                          <a:ln>
                            <a:noFill/>
                          </a:ln>
                        </pic:spPr>
                      </pic:pic>
                      <wps:wsp>
                        <wps:cNvPr id="54" name="Oval 54"/>
                        <wps:cNvSpPr/>
                        <wps:spPr>
                          <a:xfrm>
                            <a:off x="2324100" y="2571750"/>
                            <a:ext cx="266700" cy="543000"/>
                          </a:xfrm>
                          <a:prstGeom prst="ellipse">
                            <a:avLst/>
                          </a:prstGeom>
                          <a:noFill/>
                          <a:ln w="38100" cap="flat" cmpd="sng">
                            <a:solidFill>
                              <a:srgbClr val="FFFF00"/>
                            </a:solidFill>
                            <a:prstDash val="solid"/>
                            <a:round/>
                            <a:headEnd type="none" w="sm" len="sm"/>
                            <a:tailEnd type="none" w="sm" len="sm"/>
                          </a:ln>
                        </wps:spPr>
                        <wps:txbx>
                          <w:txbxContent>
                            <w:p/>
                          </w:txbxContent>
                        </wps:txbx>
                        <wps:bodyPr spcFirstLastPara="1" wrap="square" lIns="91425" tIns="91425" rIns="91425" bIns="91425" anchor="ctr" anchorCtr="0"/>
                      </wps:wsp>
                      <wps:wsp>
                        <wps:cNvPr id="55" name="Oval 55"/>
                        <wps:cNvSpPr/>
                        <wps:spPr>
                          <a:xfrm>
                            <a:off x="3219450" y="4152900"/>
                            <a:ext cx="266700" cy="219000"/>
                          </a:xfrm>
                          <a:prstGeom prst="ellipse">
                            <a:avLst/>
                          </a:prstGeom>
                          <a:noFill/>
                          <a:ln w="28575" cap="flat" cmpd="sng">
                            <a:solidFill>
                              <a:srgbClr val="FFFF00"/>
                            </a:solidFill>
                            <a:prstDash val="solid"/>
                            <a:round/>
                            <a:headEnd type="none" w="sm" len="sm"/>
                            <a:tailEnd type="none" w="sm" len="sm"/>
                          </a:ln>
                        </wps:spPr>
                        <wps:txbx>
                          <w:txbxContent>
                            <w:p/>
                          </w:txbxContent>
                        </wps:txbx>
                        <wps:bodyPr spcFirstLastPara="1" wrap="square" lIns="91425" tIns="91425" rIns="91425" bIns="91425" anchor="ctr" anchorCtr="0"/>
                      </wps:wsp>
                      <wps:wsp>
                        <wps:cNvPr id="56" name="Oval 56"/>
                        <wps:cNvSpPr/>
                        <wps:spPr>
                          <a:xfrm>
                            <a:off x="6086475" y="2447850"/>
                            <a:ext cx="123900" cy="123900"/>
                          </a:xfrm>
                          <a:prstGeom prst="ellipse">
                            <a:avLst/>
                          </a:prstGeom>
                          <a:noFill/>
                          <a:ln w="9525" cap="flat" cmpd="sng">
                            <a:solidFill>
                              <a:srgbClr val="FFFF00"/>
                            </a:solidFill>
                            <a:prstDash val="solid"/>
                            <a:round/>
                            <a:headEnd type="none" w="sm" len="sm"/>
                            <a:tailEnd type="none" w="sm" len="sm"/>
                          </a:ln>
                        </wps:spPr>
                        <wps:txbx>
                          <w:txbxContent>
                            <w:p/>
                          </w:txbxContent>
                        </wps:txbx>
                        <wps:bodyPr spcFirstLastPara="1" wrap="square" lIns="91425" tIns="91425" rIns="91425" bIns="91425" anchor="ctr" anchorCtr="0"/>
                      </wps:wsp>
                      <wps:wsp>
                        <wps:cNvPr id="57" name="Text Box 57"/>
                        <wps:cNvSpPr txBox="1"/>
                        <wps:spPr>
                          <a:xfrm>
                            <a:off x="1700250" y="1381125"/>
                            <a:ext cx="1514400" cy="390600"/>
                          </a:xfrm>
                          <a:prstGeom prst="rect">
                            <a:avLst/>
                          </a:prstGeom>
                          <a:solidFill>
                            <a:srgbClr val="CCCCCC"/>
                          </a:solidFill>
                          <a:ln w="9525" cap="flat" cmpd="sng">
                            <a:solidFill>
                              <a:srgbClr val="FF0000"/>
                            </a:solidFill>
                            <a:prstDash val="solid"/>
                            <a:round/>
                            <a:headEnd type="none" w="sm" len="sm"/>
                            <a:tailEnd type="none" w="sm" len="sm"/>
                          </a:ln>
                        </wps:spPr>
                        <wps:txbx>
                          <w:txbxContent>
                            <w:p>
                              <w:pPr>
                                <w:jc w:val="center"/>
                              </w:pPr>
                              <w:r>
                                <w:rPr>
                                  <w:rFonts w:ascii="Arial" w:hAnsi="Arial" w:eastAsia="Arial" w:cs="Arial"/>
                                  <w:b/>
                                  <w:color w:val="FFFF00"/>
                                  <w:sz w:val="28"/>
                                </w:rPr>
                                <w:t>IMD LOCATION</w:t>
                              </w:r>
                            </w:p>
                          </w:txbxContent>
                        </wps:txbx>
                        <wps:bodyPr spcFirstLastPara="1" wrap="square" lIns="91425" tIns="91425" rIns="91425" bIns="91425" anchor="ctr" anchorCtr="0"/>
                      </wps:wsp>
                      <wps:wsp>
                        <wps:cNvPr id="58" name="Straight Arrow Connector 58"/>
                        <wps:cNvCnPr/>
                        <wps:spPr>
                          <a:xfrm>
                            <a:off x="2457450" y="1771725"/>
                            <a:ext cx="0" cy="800100"/>
                          </a:xfrm>
                          <a:prstGeom prst="straightConnector1">
                            <a:avLst/>
                          </a:prstGeom>
                          <a:noFill/>
                          <a:ln w="28575" cap="flat" cmpd="sng">
                            <a:solidFill>
                              <a:srgbClr val="FFFF00"/>
                            </a:solidFill>
                            <a:prstDash val="solid"/>
                            <a:round/>
                            <a:headEnd type="none" w="med" len="med"/>
                            <a:tailEnd type="triangle" w="med" len="med"/>
                          </a:ln>
                        </wps:spPr>
                        <wps:bodyPr/>
                      </wps:wsp>
                      <wps:wsp>
                        <wps:cNvPr id="59" name="Text Box 59"/>
                        <wps:cNvSpPr txBox="1"/>
                        <wps:spPr>
                          <a:xfrm>
                            <a:off x="2595600" y="3048000"/>
                            <a:ext cx="1514400" cy="676130"/>
                          </a:xfrm>
                          <a:prstGeom prst="rect">
                            <a:avLst/>
                          </a:prstGeom>
                          <a:solidFill>
                            <a:srgbClr val="CCCCCC"/>
                          </a:solidFill>
                          <a:ln w="9525" cap="flat" cmpd="sng">
                            <a:solidFill>
                              <a:srgbClr val="FF0000"/>
                            </a:solidFill>
                            <a:prstDash val="solid"/>
                            <a:round/>
                            <a:headEnd type="none" w="sm" len="sm"/>
                            <a:tailEnd type="none" w="sm" len="sm"/>
                          </a:ln>
                        </wps:spPr>
                        <wps:txbx>
                          <w:txbxContent>
                            <w:p>
                              <w:pPr>
                                <w:jc w:val="center"/>
                              </w:pPr>
                              <w:r>
                                <w:rPr>
                                  <w:rFonts w:ascii="Arial" w:hAnsi="Arial" w:eastAsia="Arial" w:cs="Arial"/>
                                  <w:b/>
                                  <w:color w:val="FFFF00"/>
                                  <w:sz w:val="28"/>
                                </w:rPr>
                                <w:t>RESET SWITCH</w:t>
                              </w:r>
                            </w:p>
                          </w:txbxContent>
                        </wps:txbx>
                        <wps:bodyPr spcFirstLastPara="1" wrap="square" lIns="91425" tIns="91425" rIns="91425" bIns="91425" anchor="ctr" anchorCtr="0"/>
                      </wps:wsp>
                      <wps:wsp>
                        <wps:cNvPr id="60" name="Straight Arrow Connector 60"/>
                        <wps:cNvCnPr/>
                        <wps:spPr>
                          <a:xfrm>
                            <a:off x="3352800" y="3724350"/>
                            <a:ext cx="0" cy="428700"/>
                          </a:xfrm>
                          <a:prstGeom prst="straightConnector1">
                            <a:avLst/>
                          </a:prstGeom>
                          <a:noFill/>
                          <a:ln w="28575" cap="flat" cmpd="sng">
                            <a:solidFill>
                              <a:srgbClr val="FFFF00"/>
                            </a:solidFill>
                            <a:prstDash val="solid"/>
                            <a:round/>
                            <a:headEnd type="none" w="med" len="med"/>
                            <a:tailEnd type="triangle" w="med" len="med"/>
                          </a:ln>
                        </wps:spPr>
                        <wps:bodyPr/>
                      </wps:wsp>
                      <wps:wsp>
                        <wps:cNvPr id="61" name="Text Box 61"/>
                        <wps:cNvSpPr txBox="1"/>
                        <wps:spPr>
                          <a:xfrm>
                            <a:off x="5048325" y="1171646"/>
                            <a:ext cx="1514400" cy="703776"/>
                          </a:xfrm>
                          <a:prstGeom prst="rect">
                            <a:avLst/>
                          </a:prstGeom>
                          <a:solidFill>
                            <a:srgbClr val="CCCCCC"/>
                          </a:solidFill>
                          <a:ln w="9525" cap="flat" cmpd="sng">
                            <a:solidFill>
                              <a:srgbClr val="FF0000"/>
                            </a:solidFill>
                            <a:prstDash val="solid"/>
                            <a:round/>
                            <a:headEnd type="none" w="sm" len="sm"/>
                            <a:tailEnd type="none" w="sm" len="sm"/>
                          </a:ln>
                        </wps:spPr>
                        <wps:txbx>
                          <w:txbxContent>
                            <w:p>
                              <w:pPr>
                                <w:jc w:val="center"/>
                              </w:pPr>
                              <w:r>
                                <w:rPr>
                                  <w:rFonts w:ascii="Arial" w:hAnsi="Arial" w:eastAsia="Arial" w:cs="Arial"/>
                                  <w:b/>
                                  <w:color w:val="FFFF00"/>
                                  <w:sz w:val="28"/>
                                </w:rPr>
                                <w:t>IMD INDICATOR</w:t>
                              </w:r>
                            </w:p>
                          </w:txbxContent>
                        </wps:txbx>
                        <wps:bodyPr spcFirstLastPara="1" wrap="square" lIns="91425" tIns="91425" rIns="91425" bIns="91425" anchor="ctr" anchorCtr="0"/>
                      </wps:wsp>
                      <wps:wsp>
                        <wps:cNvPr id="62" name="Straight Arrow Connector 62"/>
                        <wps:cNvCnPr/>
                        <wps:spPr>
                          <a:xfrm>
                            <a:off x="5805525" y="1847925"/>
                            <a:ext cx="299100" cy="618000"/>
                          </a:xfrm>
                          <a:prstGeom prst="straightConnector1">
                            <a:avLst/>
                          </a:prstGeom>
                          <a:noFill/>
                          <a:ln w="28575" cap="flat" cmpd="sng">
                            <a:solidFill>
                              <a:srgbClr val="FFFF00"/>
                            </a:solidFill>
                            <a:prstDash val="solid"/>
                            <a:round/>
                            <a:headEnd type="none" w="med" len="med"/>
                            <a:tailEnd type="triangle" w="med" len="med"/>
                          </a:ln>
                        </wps:spPr>
                        <wps:bodyPr/>
                      </wps:wsp>
                    </wpg:wgp>
                  </a:graphicData>
                </a:graphic>
              </wp:inline>
            </w:drawing>
          </mc:Choice>
          <mc:Fallback>
            <w:pict>
              <v:group id="_x0000_s1026" o:spid="_x0000_s1026" o:spt="203" style="height:269.25pt;width:468pt;" coordorigin="152400,692425" coordsize="6553200,3758644" o:gfxdata="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">
                <o:lock v:ext="edit" aspectratio="f"/>
                <v:shape id="Shape 2" o:spid="_x0000_s1026" o:spt="75" type="#_x0000_t75" style="position:absolute;left:152400;top:692425;height:3758644;width:6553200;" filled="f" o:preferrelative="f" stroked="f" coordsize="21600,21600" o:gfxdata="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WxbvQAA&#10;ANsAAAAPAAAAAAAAAAEAIAAAACIAAABkcnMvZG93bnJldi54bWxQSwECFAAUAAAACACHTuJAMy8F&#10;njsAAAA5AAAAEAAAAAAAAAABACAAAAAMAQAAZHJzL3NoYXBleG1sLnhtbFBLBQYAAAAABgAGAFsB&#10;AAC2AwAAAAA=&#10;">
                  <v:fill on="f" focussize="0,0"/>
                  <v:stroke on="f"/>
                  <v:imagedata r:id="rId20" o:title=""/>
                  <o:lock v:ext="edit" aspectratio="f"/>
                </v:shape>
                <v:shape id="Shape 3" o:spid="_x0000_s1026" o:spt="75" type="#_x0000_t75" style="position:absolute;left:152400;top:692425;height:2841350;width:3926999;" filled="f" o:preferrelative="f" stroked="f" coordsize="21600,21600" o:gfxdata="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qdHlvQAA&#10;ANsAAAAPAAAAAAAAAAEAIAAAACIAAABkcnMvZG93bnJldi54bWxQSwECFAAUAAAACACHTuJAMy8F&#10;njsAAAA5AAAAEAAAAAAAAAABACAAAAAMAQAAZHJzL3NoYXBleG1sLnhtbFBLBQYAAAAABgAGAFsB&#10;AAC2AwAAAAA=&#10;">
                  <v:fill on="f" focussize="0,0"/>
                  <v:stroke on="f"/>
                  <v:imagedata r:id="rId21" cropleft="10018f" croptop="2456f" cropright="13373f" cropbottom="9915f" o:title=""/>
                  <o:lock v:ext="edit" aspectratio="f"/>
                </v:shape>
                <v:shape id="_x0000_s1026" o:spid="_x0000_s1026" o:spt="3" type="#_x0000_t3" style="position:absolute;left:2324100;top:2571750;height:543000;width:266700;v-text-anchor:middle;" filled="f" stroked="t" coordsize="21600,21600" o:gfxdata="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Yd5LsAAADb&#10;AAAADwAAAAAAAAABACAAAAAiAAAAZHJzL2Rvd25yZXYueG1sUEsBAhQAFAAAAAgAh07iQDMvBZ47&#10;AAAAOQAAABAAAAAAAAAAAQAgAAAACgEAAGRycy9zaGFwZXhtbC54bWxQSwUGAAAAAAYABgBbAQAA&#10;tAMAAAAA&#10;">
                  <v:fill on="f" focussize="0,0"/>
                  <v:stroke weight="3pt" color="#FFFF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3" type="#_x0000_t3" style="position:absolute;left:3219450;top:4152900;height:219000;width:266700;v-text-anchor:middle;" filled="f" stroked="t" coordsize="21600,21600" o:gfxdata="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19m/&#10;AAAA2wAAAA8AAAAAAAAAAQAgAAAAIgAAAGRycy9kb3ducmV2LnhtbFBLAQIUABQAAAAIAIdO4kAz&#10;LwWeOwAAADkAAAAQAAAAAAAAAAEAIAAAAA4BAABkcnMvc2hhcGV4bWwueG1sUEsFBgAAAAAGAAYA&#10;WwEAALgDAAAAAA==&#10;">
                  <v:fill on="f" focussize="0,0"/>
                  <v:stroke weight="2.25pt" color="#FFFF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3" type="#_x0000_t3" style="position:absolute;left:6086475;top:2447850;height:123900;width:123900;v-text-anchor:middle;" filled="f" stroked="t" coordsize="21600,21600" o:gfxdata="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7ddEb4A&#10;AADbAAAADwAAAAAAAAABACAAAAAiAAAAZHJzL2Rvd25yZXYueG1sUEsBAhQAFAAAAAgAh07iQDMv&#10;BZ47AAAAOQAAABAAAAAAAAAAAQAgAAAADQEAAGRycy9zaGFwZXhtbC54bWxQSwUGAAAAAAYABgBb&#10;AQAAtwMAAAAA&#10;">
                  <v:fill on="f" focussize="0,0"/>
                  <v:stroke color="#FFFF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202" type="#_x0000_t202" style="position:absolute;left:1700250;top:1381125;height:390600;width:1514400;v-text-anchor:middle;" fillcolor="#CCCCCC" filled="t" stroked="t" coordsize="21600,21600" o:gfxdata="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tN574A&#10;AADbAAAADwAAAAAAAAABACAAAAAiAAAAZHJzL2Rvd25yZXYueG1sUEsBAhQAFAAAAAgAh07iQDMv&#10;BZ47AAAAOQAAABAAAAAAAAAAAQAgAAAADQEAAGRycy9zaGFwZXhtbC54bWxQSwUGAAAAAAYABgBb&#10;AQAAtwMAAAAA&#10;">
                  <v:fill on="t" focussize="0,0"/>
                  <v:stroke color="#FF0000" joinstyle="round" startarrowwidth="narrow" startarrowlength="short" endarrowwidth="narrow" endarrowlength="short"/>
                  <v:imagedata o:title=""/>
                  <o:lock v:ext="edit" aspectratio="f"/>
                  <v:textbox inset="7.1988188976378pt,7.1988188976378pt,7.1988188976378pt,7.1988188976378pt">
                    <w:txbxContent>
                      <w:p>
                        <w:pPr>
                          <w:jc w:val="center"/>
                        </w:pPr>
                        <w:r>
                          <w:rPr>
                            <w:rFonts w:ascii="Arial" w:hAnsi="Arial" w:eastAsia="Arial" w:cs="Arial"/>
                            <w:b/>
                            <w:color w:val="FFFF00"/>
                            <w:sz w:val="28"/>
                          </w:rPr>
                          <w:t>IMD LOCATION</w:t>
                        </w:r>
                      </w:p>
                    </w:txbxContent>
                  </v:textbox>
                </v:shape>
                <v:shape id="_x0000_s1026" o:spid="_x0000_s1026" o:spt="32" type="#_x0000_t32" style="position:absolute;left:2457450;top:1771725;height:800100;width:0;" filled="f" stroked="t" coordsize="21600,21600" o:gfxdata="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91U1O5AAAA2wAA&#10;AA8AAAAAAAAAAQAgAAAAIgAAAGRycy9kb3ducmV2LnhtbFBLAQIUABQAAAAIAIdO4kAzLwWeOwAA&#10;ADkAAAAQAAAAAAAAAAEAIAAAAAgBAABkcnMvc2hhcGV4bWwueG1sUEsFBgAAAAAGAAYAWwEAALID&#10;AAAAAA==&#10;">
                  <v:fill on="f" focussize="0,0"/>
                  <v:stroke weight="2.25pt" color="#FFFF00" joinstyle="round" endarrow="block"/>
                  <v:imagedata o:title=""/>
                  <o:lock v:ext="edit" aspectratio="f"/>
                </v:shape>
                <v:shape id="_x0000_s1026" o:spid="_x0000_s1026" o:spt="202" type="#_x0000_t202" style="position:absolute;left:2595600;top:3048000;height:676130;width:1514400;v-text-anchor:middle;" fillcolor="#CCCCCC" filled="t" stroked="t" coordsize="21600,21600" o:gfxdata="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f4fA68AAAA&#10;2wAAAA8AAAAAAAAAAQAgAAAAIgAAAGRycy9kb3ducmV2LnhtbFBLAQIUABQAAAAIAIdO4kAzLwWe&#10;OwAAADkAAAAQAAAAAAAAAAEAIAAAAAsBAABkcnMvc2hhcGV4bWwueG1sUEsFBgAAAAAGAAYAWwEA&#10;ALUDAAAAAA==&#10;">
                  <v:fill on="t" focussize="0,0"/>
                  <v:stroke color="#FF0000" joinstyle="round" startarrowwidth="narrow" startarrowlength="short" endarrowwidth="narrow" endarrowlength="short"/>
                  <v:imagedata o:title=""/>
                  <o:lock v:ext="edit" aspectratio="f"/>
                  <v:textbox inset="7.1988188976378pt,7.1988188976378pt,7.1988188976378pt,7.1988188976378pt">
                    <w:txbxContent>
                      <w:p>
                        <w:pPr>
                          <w:jc w:val="center"/>
                        </w:pPr>
                        <w:r>
                          <w:rPr>
                            <w:rFonts w:ascii="Arial" w:hAnsi="Arial" w:eastAsia="Arial" w:cs="Arial"/>
                            <w:b/>
                            <w:color w:val="FFFF00"/>
                            <w:sz w:val="28"/>
                          </w:rPr>
                          <w:t>RESET SWITCH</w:t>
                        </w:r>
                      </w:p>
                    </w:txbxContent>
                  </v:textbox>
                </v:shape>
                <v:shape id="_x0000_s1026" o:spid="_x0000_s1026" o:spt="32" type="#_x0000_t32" style="position:absolute;left:3352800;top:3724350;height:428700;width:0;" filled="f" stroked="t" coordsize="21600,21600" o:gfxdata="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9vlei5AAAA2wAA&#10;AA8AAAAAAAAAAQAgAAAAIgAAAGRycy9kb3ducmV2LnhtbFBLAQIUABQAAAAIAIdO4kAzLwWeOwAA&#10;ADkAAAAQAAAAAAAAAAEAIAAAAAgBAABkcnMvc2hhcGV4bWwueG1sUEsFBgAAAAAGAAYAWwEAALID&#10;AAAAAA==&#10;">
                  <v:fill on="f" focussize="0,0"/>
                  <v:stroke weight="2.25pt" color="#FFFF00" joinstyle="round" endarrow="block"/>
                  <v:imagedata o:title=""/>
                  <o:lock v:ext="edit" aspectratio="f"/>
                </v:shape>
                <v:shape id="_x0000_s1026" o:spid="_x0000_s1026" o:spt="202" type="#_x0000_t202" style="position:absolute;left:5048325;top:1171646;height:703776;width:1514400;v-text-anchor:middle;" fillcolor="#CCCCCC" filled="t" stroked="t" coordsize="21600,21600" o:gfxdata="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4rq1vQAA&#10;ANsAAAAPAAAAAAAAAAEAIAAAACIAAABkcnMvZG93bnJldi54bWxQSwECFAAUAAAACACHTuJAMy8F&#10;njsAAAA5AAAAEAAAAAAAAAABACAAAAAMAQAAZHJzL3NoYXBleG1sLnhtbFBLBQYAAAAABgAGAFsB&#10;AAC2AwAAAAA=&#10;">
                  <v:fill on="t" focussize="0,0"/>
                  <v:stroke color="#FF0000" joinstyle="round" startarrowwidth="narrow" startarrowlength="short" endarrowwidth="narrow" endarrowlength="short"/>
                  <v:imagedata o:title=""/>
                  <o:lock v:ext="edit" aspectratio="f"/>
                  <v:textbox inset="7.1988188976378pt,7.1988188976378pt,7.1988188976378pt,7.1988188976378pt">
                    <w:txbxContent>
                      <w:p>
                        <w:pPr>
                          <w:jc w:val="center"/>
                        </w:pPr>
                        <w:r>
                          <w:rPr>
                            <w:rFonts w:ascii="Arial" w:hAnsi="Arial" w:eastAsia="Arial" w:cs="Arial"/>
                            <w:b/>
                            <w:color w:val="FFFF00"/>
                            <w:sz w:val="28"/>
                          </w:rPr>
                          <w:t>IMD INDICATOR</w:t>
                        </w:r>
                      </w:p>
                    </w:txbxContent>
                  </v:textbox>
                </v:shape>
                <v:shape id="_x0000_s1026" o:spid="_x0000_s1026" o:spt="32" type="#_x0000_t32" style="position:absolute;left:5805525;top:1847925;height:618000;width:299100;" filled="f" stroked="t" coordsize="21600,21600" o:gfxdata="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DxrgS8AAAA&#10;2wAAAA8AAAAAAAAAAQAgAAAAIgAAAGRycy9kb3ducmV2LnhtbFBLAQIUABQAAAAIAIdO4kAzLwWe&#10;OwAAADkAAAAQAAAAAAAAAAEAIAAAAAsBAABkcnMvc2hhcGV4bWwueG1sUEsFBgAAAAAGAAYAWwEA&#10;ALUDAAAAAA==&#10;">
                  <v:fill on="f" focussize="0,0"/>
                  <v:stroke weight="2.25pt" color="#FFFF00" joinstyle="round" endarrow="block"/>
                  <v:imagedata o:title=""/>
                  <o:lock v:ext="edit" aspectratio="f"/>
                </v:shape>
                <w10:wrap type="none"/>
                <w10:anchorlock/>
              </v:group>
            </w:pict>
          </mc:Fallback>
        </mc:AlternateContent>
      </w:r>
      <w:bookmarkEnd w:id="31"/>
    </w:p>
    <w:p>
      <w:pPr>
        <w:pStyle w:val="12"/>
      </w:pPr>
      <w:bookmarkStart w:id="32" w:name="_Toc521462319"/>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4</w:t>
      </w:r>
      <w:r>
        <w:fldChar w:fldCharType="end"/>
      </w:r>
      <w:r>
        <w:t xml:space="preserve"> – IMD Location</w:t>
      </w:r>
      <w:bookmarkEnd w:id="32"/>
    </w:p>
    <w:p>
      <w:pPr>
        <w:pStyle w:val="4"/>
      </w:pPr>
      <w:r>
        <w:t>IMD Demonstration</w:t>
      </w:r>
    </w:p>
    <w:p>
      <w:pPr>
        <w:pStyle w:val="56"/>
        <w:ind w:firstLine="709"/>
      </w:pPr>
      <w:r>
        <w:t>The IMD device used is the BENDER IR155-3204. This IMD measure resistance between the GLV and HV system. HV from the system has 320 Volt, therefore EV has set response with value 80k ohm.</w:t>
      </w:r>
    </w:p>
    <w:p>
      <w:pPr>
        <w:pStyle w:val="56"/>
        <w:numPr>
          <w:ilvl w:val="0"/>
          <w:numId w:val="2"/>
        </w:numPr>
        <w:ind w:left="284" w:hanging="284"/>
      </w:pPr>
      <w:r>
        <w:t>Normally IMD is Active High, that state indicate no fault from IMD</w:t>
      </w:r>
    </w:p>
    <w:p>
      <w:pPr>
        <w:pStyle w:val="56"/>
        <w:numPr>
          <w:ilvl w:val="0"/>
          <w:numId w:val="2"/>
        </w:numPr>
        <w:ind w:left="284" w:hanging="284"/>
      </w:pPr>
      <w:r>
        <w:t>For EV inspection, We use Potentiometer to set resistor to 80k ohm.</w:t>
      </w:r>
    </w:p>
    <w:p>
      <w:pPr>
        <w:pStyle w:val="56"/>
        <w:numPr>
          <w:ilvl w:val="0"/>
          <w:numId w:val="2"/>
        </w:numPr>
        <w:ind w:left="284" w:hanging="284"/>
      </w:pPr>
      <w:r>
        <w:t>So if fault detected, then Output from pin OKHS is going to be Activate low</w:t>
      </w:r>
    </w:p>
    <w:p>
      <w:pPr>
        <w:pStyle w:val="56"/>
        <w:numPr>
          <w:ilvl w:val="0"/>
          <w:numId w:val="2"/>
        </w:numPr>
        <w:ind w:left="284" w:hanging="284"/>
      </w:pPr>
      <w:r>
        <w:t>And from NOT gate that build by transistor is going to activate relay Latching and hold the state until reset button is pressed</w:t>
      </w:r>
    </w:p>
    <w:p>
      <w:pPr>
        <w:pStyle w:val="3"/>
      </w:pPr>
      <w:bookmarkStart w:id="33" w:name="_Toc521464840"/>
      <w:r>
        <w:t>Brake System Plausibility Device</w:t>
      </w:r>
      <w:bookmarkEnd w:id="33"/>
    </w:p>
    <w:p>
      <w:pPr>
        <w:pStyle w:val="4"/>
      </w:pPr>
      <w:r>
        <w:t>BSPD Current Sensor</w:t>
      </w:r>
    </w:p>
    <w:tbl>
      <w:tblPr>
        <w:tblStyle w:val="34"/>
        <w:tblW w:w="56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6"/>
        <w:gridCol w:w="33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06" w:type="dxa"/>
          </w:tcPr>
          <w:p>
            <w:pPr>
              <w:keepNext/>
            </w:pPr>
            <w:r>
              <w:t>Make / Model:</w:t>
            </w:r>
          </w:p>
        </w:tc>
        <w:tc>
          <w:tcPr>
            <w:tcW w:w="3359" w:type="dxa"/>
          </w:tcPr>
          <w:p>
            <w:pPr>
              <w:pBdr>
                <w:top w:val="none" w:color="auto" w:sz="0" w:space="0"/>
                <w:left w:val="none" w:color="auto" w:sz="0" w:space="0"/>
                <w:bottom w:val="none" w:color="auto" w:sz="0" w:space="0"/>
                <w:right w:val="none" w:color="auto" w:sz="0" w:space="0"/>
                <w:between w:val="none" w:color="auto" w:sz="0" w:space="0"/>
              </w:pBdr>
            </w:pPr>
            <w:r>
              <w:t>Hall Effect Sensor/ L06P400S05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06" w:type="dxa"/>
          </w:tcPr>
          <w:p>
            <w:pPr>
              <w:keepNext/>
            </w:pPr>
            <w:r>
              <w:t>Current input range:</w:t>
            </w:r>
          </w:p>
        </w:tc>
        <w:tc>
          <w:tcPr>
            <w:tcW w:w="3359" w:type="dxa"/>
          </w:tcPr>
          <w:p>
            <w:pPr>
              <w:pBdr>
                <w:top w:val="none" w:color="auto" w:sz="0" w:space="0"/>
                <w:left w:val="none" w:color="auto" w:sz="0" w:space="0"/>
                <w:bottom w:val="none" w:color="auto" w:sz="0" w:space="0"/>
                <w:right w:val="none" w:color="auto" w:sz="0" w:space="0"/>
                <w:between w:val="none" w:color="auto" w:sz="0" w:space="0"/>
              </w:pBdr>
            </w:pPr>
            <w:r>
              <w:t>+/- 500A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06" w:type="dxa"/>
          </w:tcPr>
          <w:p>
            <w:pPr>
              <w:keepNext/>
            </w:pPr>
            <w:r>
              <w:t>Output range:</w:t>
            </w:r>
          </w:p>
        </w:tc>
        <w:tc>
          <w:tcPr>
            <w:tcW w:w="3359" w:type="dxa"/>
          </w:tcPr>
          <w:p>
            <w:pPr>
              <w:pBdr>
                <w:top w:val="none" w:color="auto" w:sz="0" w:space="0"/>
                <w:left w:val="none" w:color="auto" w:sz="0" w:space="0"/>
                <w:bottom w:val="none" w:color="auto" w:sz="0" w:space="0"/>
                <w:right w:val="none" w:color="auto" w:sz="0" w:space="0"/>
                <w:between w:val="none" w:color="auto" w:sz="0" w:space="0"/>
              </w:pBdr>
            </w:pPr>
            <w:r>
              <w:t>0.26-4.76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06" w:type="dxa"/>
          </w:tcPr>
          <w:p>
            <w:pPr>
              <w:keepNext/>
            </w:pPr>
            <w:r>
              <w:t>Datasheet:</w:t>
            </w:r>
          </w:p>
        </w:tc>
        <w:tc>
          <w:tcPr>
            <w:tcW w:w="3359" w:type="dxa"/>
          </w:tcPr>
          <w:p>
            <w:pPr>
              <w:pBdr>
                <w:top w:val="none" w:color="auto" w:sz="0" w:space="0"/>
                <w:left w:val="none" w:color="auto" w:sz="0" w:space="0"/>
                <w:bottom w:val="none" w:color="auto" w:sz="0" w:space="0"/>
                <w:right w:val="none" w:color="auto" w:sz="0" w:space="0"/>
                <w:between w:val="none" w:color="auto" w:sz="0" w:space="0"/>
              </w:pBdr>
              <w:rPr>
                <w:color w:val="FF6600"/>
              </w:rPr>
            </w:pPr>
            <w:r>
              <w:fldChar w:fldCharType="begin"/>
            </w:r>
            <w:r>
              <w:instrText xml:space="preserve"> HYPERLINK \l "_Current_Sensor_(L06P400S05)" \h </w:instrText>
            </w:r>
            <w:r>
              <w:fldChar w:fldCharType="separate"/>
            </w:r>
            <w:r>
              <w:rPr>
                <w:color w:val="0563C1"/>
                <w:u w:val="single"/>
              </w:rPr>
              <w:t>Datasheet</w:t>
            </w:r>
            <w:r>
              <w:rPr>
                <w:color w:val="0563C1"/>
                <w:u w:val="single"/>
              </w:rPr>
              <w:fldChar w:fldCharType="end"/>
            </w:r>
          </w:p>
        </w:tc>
      </w:tr>
    </w:tbl>
    <w:p>
      <w:pPr>
        <w:pStyle w:val="12"/>
      </w:pPr>
      <w:bookmarkStart w:id="34" w:name="_Toc521458751"/>
      <w:r>
        <w:t xml:space="preserve">Table </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3</w:t>
      </w:r>
      <w:r>
        <w:fldChar w:fldCharType="end"/>
      </w:r>
      <w:r>
        <w:t xml:space="preserve"> - BSPD Current Sensor Specifications</w:t>
      </w:r>
      <w:bookmarkEnd w:id="34"/>
    </w:p>
    <w:p>
      <w:pPr>
        <w:pStyle w:val="4"/>
      </w:pPr>
      <w:r>
        <w:t>BSPD Setpoint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9"/>
        <w:gridCol w:w="17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919" w:type="dxa"/>
          </w:tcPr>
          <w:p>
            <w:pPr>
              <w:keepNext/>
            </w:pPr>
            <w:r>
              <w:t>Trip Current</w:t>
            </w:r>
          </w:p>
        </w:tc>
        <w:tc>
          <w:tcPr>
            <w:tcW w:w="1746" w:type="dxa"/>
          </w:tcPr>
          <w:p>
            <w:pPr>
              <w:pBdr>
                <w:top w:val="none" w:color="auto" w:sz="0" w:space="0"/>
                <w:left w:val="none" w:color="auto" w:sz="0" w:space="0"/>
                <w:bottom w:val="none" w:color="auto" w:sz="0" w:space="0"/>
                <w:right w:val="none" w:color="auto" w:sz="0" w:space="0"/>
                <w:between w:val="none" w:color="auto" w:sz="0" w:space="0"/>
              </w:pBdr>
            </w:pPr>
            <w:r>
              <w:t>15A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919" w:type="dxa"/>
          </w:tcPr>
          <w:p>
            <w:pPr>
              <w:keepNext/>
            </w:pPr>
            <w:r>
              <w:t>Current sensor output @Trip Current</w:t>
            </w:r>
          </w:p>
        </w:tc>
        <w:tc>
          <w:tcPr>
            <w:tcW w:w="1746" w:type="dxa"/>
          </w:tcPr>
          <w:p>
            <w:pPr>
              <w:pBdr>
                <w:top w:val="none" w:color="auto" w:sz="0" w:space="0"/>
                <w:left w:val="none" w:color="auto" w:sz="0" w:space="0"/>
                <w:bottom w:val="none" w:color="auto" w:sz="0" w:space="0"/>
                <w:right w:val="none" w:color="auto" w:sz="0" w:space="0"/>
                <w:between w:val="none" w:color="auto" w:sz="0" w:space="0"/>
              </w:pBdr>
            </w:pPr>
            <w:r>
              <w:t>320V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919" w:type="dxa"/>
          </w:tcPr>
          <w:p>
            <w:pPr>
              <w:keepNext/>
            </w:pPr>
            <w:r>
              <w:t>Delay time</w:t>
            </w:r>
          </w:p>
        </w:tc>
        <w:tc>
          <w:tcPr>
            <w:tcW w:w="1746" w:type="dxa"/>
          </w:tcPr>
          <w:p>
            <w:pPr>
              <w:pBdr>
                <w:top w:val="none" w:color="auto" w:sz="0" w:space="0"/>
                <w:left w:val="none" w:color="auto" w:sz="0" w:space="0"/>
                <w:bottom w:val="none" w:color="auto" w:sz="0" w:space="0"/>
                <w:right w:val="none" w:color="auto" w:sz="0" w:space="0"/>
                <w:between w:val="none" w:color="auto" w:sz="0" w:space="0"/>
              </w:pBdr>
            </w:pPr>
            <w:r>
              <w:t>500ms</w:t>
            </w:r>
          </w:p>
        </w:tc>
      </w:tr>
    </w:tbl>
    <w:p>
      <w:pPr>
        <w:pStyle w:val="12"/>
      </w:pPr>
      <w:bookmarkStart w:id="35" w:name="_Toc521458752"/>
      <w:r>
        <w:t xml:space="preserve">Table </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4</w:t>
      </w:r>
      <w:r>
        <w:fldChar w:fldCharType="end"/>
      </w:r>
      <w:r>
        <w:t xml:space="preserve"> - BSPD Operation Details</w:t>
      </w:r>
      <w:bookmarkEnd w:id="35"/>
    </w:p>
    <w:p>
      <w:pPr>
        <w:pStyle w:val="4"/>
      </w:pPr>
      <w:r>
        <w:t>BSPD Schematic</w:t>
      </w:r>
    </w:p>
    <w:p>
      <w:pPr>
        <w:pStyle w:val="50"/>
        <w:keepNext/>
      </w:pPr>
      <w:r>
        <w:drawing>
          <wp:inline distT="0" distB="0" distL="0" distR="0">
            <wp:extent cx="5943600" cy="38322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22"/>
                    <a:stretch>
                      <a:fillRect/>
                    </a:stretch>
                  </pic:blipFill>
                  <pic:spPr>
                    <a:xfrm>
                      <a:off x="0" y="0"/>
                      <a:ext cx="5943600" cy="3832640"/>
                    </a:xfrm>
                    <a:prstGeom prst="rect">
                      <a:avLst/>
                    </a:prstGeom>
                  </pic:spPr>
                </pic:pic>
              </a:graphicData>
            </a:graphic>
          </wp:inline>
        </w:drawing>
      </w:r>
    </w:p>
    <w:p>
      <w:pPr>
        <w:pStyle w:val="12"/>
      </w:pPr>
      <w:bookmarkStart w:id="36" w:name="_Toc494397979"/>
      <w:bookmarkStart w:id="37" w:name="_Toc521462320"/>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5</w:t>
      </w:r>
      <w:r>
        <w:fldChar w:fldCharType="end"/>
      </w:r>
      <w:r>
        <w:t xml:space="preserve"> - BSPD Schematic</w:t>
      </w:r>
      <w:bookmarkEnd w:id="36"/>
      <w:bookmarkEnd w:id="37"/>
    </w:p>
    <w:p>
      <w:pPr>
        <w:pStyle w:val="4"/>
      </w:pPr>
      <w:r>
        <w:t>BSPD Location</w:t>
      </w:r>
    </w:p>
    <w:p>
      <w:pPr>
        <w:pStyle w:val="50"/>
      </w:pPr>
      <w:r>
        <mc:AlternateContent>
          <mc:Choice Requires="wpg">
            <w:drawing>
              <wp:inline distT="114300" distB="114300" distL="114300" distR="114300">
                <wp:extent cx="5943600" cy="3416300"/>
                <wp:effectExtent l="0" t="0" r="0" b="0"/>
                <wp:docPr id="63" name="Group 63"/>
                <wp:cNvGraphicFramePr/>
                <a:graphic xmlns:a="http://schemas.openxmlformats.org/drawingml/2006/main">
                  <a:graphicData uri="http://schemas.microsoft.com/office/word/2010/wordprocessingGroup">
                    <wpg:wgp>
                      <wpg:cNvGrpSpPr/>
                      <wpg:grpSpPr>
                        <a:xfrm>
                          <a:off x="0" y="0"/>
                          <a:ext cx="5943600" cy="3416300"/>
                          <a:chOff x="152400" y="692425"/>
                          <a:chExt cx="6553200" cy="3758644"/>
                        </a:xfrm>
                      </wpg:grpSpPr>
                      <pic:pic xmlns:pic="http://schemas.openxmlformats.org/drawingml/2006/picture">
                        <pic:nvPicPr>
                          <pic:cNvPr id="64" name="Shape 67"/>
                          <pic:cNvPicPr preferRelativeResize="0"/>
                        </pic:nvPicPr>
                        <pic:blipFill>
                          <a:blip r:embed="rId23" cstate="email"/>
                          <a:stretch>
                            <a:fillRect/>
                          </a:stretch>
                        </pic:blipFill>
                        <pic:spPr>
                          <a:xfrm>
                            <a:off x="152400" y="692425"/>
                            <a:ext cx="6553200" cy="3758644"/>
                          </a:xfrm>
                          <a:prstGeom prst="rect">
                            <a:avLst/>
                          </a:prstGeom>
                          <a:noFill/>
                          <a:ln>
                            <a:noFill/>
                          </a:ln>
                        </pic:spPr>
                      </pic:pic>
                      <wps:wsp>
                        <wps:cNvPr id="65" name="Oval 65"/>
                        <wps:cNvSpPr/>
                        <wps:spPr>
                          <a:xfrm>
                            <a:off x="3257550" y="2609850"/>
                            <a:ext cx="819300" cy="819300"/>
                          </a:xfrm>
                          <a:prstGeom prst="ellipse">
                            <a:avLst/>
                          </a:prstGeom>
                          <a:noFill/>
                          <a:ln w="28575"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s:wsp>
                        <wps:cNvPr id="66" name="Text Box 66"/>
                        <wps:cNvSpPr txBox="1"/>
                        <wps:spPr>
                          <a:xfrm>
                            <a:off x="2857500" y="1851600"/>
                            <a:ext cx="1619400" cy="424800"/>
                          </a:xfrm>
                          <a:prstGeom prst="rect">
                            <a:avLst/>
                          </a:prstGeom>
                          <a:solidFill>
                            <a:srgbClr val="FFFFFF"/>
                          </a:solidFill>
                          <a:ln w="28575" cap="flat" cmpd="sng">
                            <a:solidFill>
                              <a:srgbClr val="FF0000"/>
                            </a:solidFill>
                            <a:prstDash val="solid"/>
                            <a:round/>
                            <a:headEnd type="none" w="sm" len="sm"/>
                            <a:tailEnd type="none" w="sm" len="sm"/>
                          </a:ln>
                        </wps:spPr>
                        <wps:txbx>
                          <w:txbxContent>
                            <w:p>
                              <w:r>
                                <w:rPr>
                                  <w:rFonts w:ascii="Arial" w:hAnsi="Arial" w:eastAsia="Arial" w:cs="Arial"/>
                                  <w:color w:val="000000"/>
                                  <w:sz w:val="28"/>
                                </w:rPr>
                                <w:t>BSPD LOCATION</w:t>
                              </w:r>
                            </w:p>
                          </w:txbxContent>
                        </wps:txbx>
                        <wps:bodyPr spcFirstLastPara="1" wrap="square" lIns="91425" tIns="91425" rIns="91425" bIns="91425" anchor="t" anchorCtr="0"/>
                      </wps:wsp>
                      <wps:wsp>
                        <wps:cNvPr id="67" name="Straight Arrow Connector 67"/>
                        <wps:cNvCnPr/>
                        <wps:spPr>
                          <a:xfrm>
                            <a:off x="3667200" y="2276400"/>
                            <a:ext cx="0" cy="333600"/>
                          </a:xfrm>
                          <a:prstGeom prst="straightConnector1">
                            <a:avLst/>
                          </a:prstGeom>
                          <a:noFill/>
                          <a:ln w="38100" cap="flat" cmpd="sng">
                            <a:solidFill>
                              <a:srgbClr val="FF0000"/>
                            </a:solidFill>
                            <a:prstDash val="solid"/>
                            <a:round/>
                            <a:headEnd type="none" w="med" len="med"/>
                            <a:tailEnd type="triangle" w="med" len="med"/>
                          </a:ln>
                        </wps:spPr>
                        <wps:bodyPr/>
                      </wps:wsp>
                    </wpg:wgp>
                  </a:graphicData>
                </a:graphic>
              </wp:inline>
            </w:drawing>
          </mc:Choice>
          <mc:Fallback>
            <w:pict>
              <v:group id="_x0000_s1026" o:spid="_x0000_s1026" o:spt="203" style="height:269pt;width:468pt;" coordorigin="152400,692425" coordsize="6553200,3758644" o:gfxdata="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">
                <o:lock v:ext="edit" aspectratio="f"/>
                <v:shape id="Shape 67" o:spid="_x0000_s1026" o:spt="75" type="#_x0000_t75" style="position:absolute;left:152400;top:692425;height:3758644;width:6553200;" filled="f" o:preferrelative="f" stroked="f" coordsize="21600,21600" o:gfxdata="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QOVHvQAA&#10;ANsAAAAPAAAAAAAAAAEAIAAAACIAAABkcnMvZG93bnJldi54bWxQSwECFAAUAAAACACHTuJAMy8F&#10;njsAAAA5AAAAEAAAAAAAAAABACAAAAAMAQAAZHJzL3NoYXBleG1sLnhtbFBLBQYAAAAABgAGAFsB&#10;AAC2AwAAAAA=&#10;">
                  <v:fill on="f" focussize="0,0"/>
                  <v:stroke on="f"/>
                  <v:imagedata r:id="rId23" o:title=""/>
                  <o:lock v:ext="edit" aspectratio="f"/>
                </v:shape>
                <v:shape id="_x0000_s1026" o:spid="_x0000_s1026" o:spt="3" type="#_x0000_t3" style="position:absolute;left:3257550;top:2609850;height:819300;width:819300;v-text-anchor:middle;" filled="f" stroked="t" coordsize="21600,21600" o:gfxdata="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tRnS8AAAA&#10;2wAAAA8AAAAAAAAAAQAgAAAAIgAAAGRycy9kb3ducmV2LnhtbFBLAQIUABQAAAAIAIdO4kAzLwWe&#10;OwAAADkAAAAQAAAAAAAAAAEAIAAAAAsBAABkcnMvc2hhcGV4bWwueG1sUEsFBgAAAAAGAAYAWwEA&#10;ALUDAAAAAA==&#10;">
                  <v:fill on="f"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202" type="#_x0000_t202" style="position:absolute;left:2857500;top:1851600;height:424800;width:1619400;" fillcolor="#FFFFFF" filled="t" stroked="t" coordsize="21600,21600" o:gfxdata="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4futvQAA&#10;ANsAAAAPAAAAAAAAAAEAIAAAACIAAABkcnMvZG93bnJldi54bWxQSwECFAAUAAAACACHTuJAMy8F&#10;njsAAAA5AAAAEAAAAAAAAAABACAAAAAMAQAAZHJzL3NoYXBleG1sLnhtbFBLBQYAAAAABgAGAFsB&#10;AAC2AwAAAAA=&#10;">
                  <v:fill on="t"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r>
                          <w:rPr>
                            <w:rFonts w:ascii="Arial" w:hAnsi="Arial" w:eastAsia="Arial" w:cs="Arial"/>
                            <w:color w:val="000000"/>
                            <w:sz w:val="28"/>
                          </w:rPr>
                          <w:t>BSPD LOCATION</w:t>
                        </w:r>
                      </w:p>
                    </w:txbxContent>
                  </v:textbox>
                </v:shape>
                <v:shape id="_x0000_s1026" o:spid="_x0000_s1026" o:spt="32" type="#_x0000_t32" style="position:absolute;left:3667200;top:2276400;height:333600;width:0;" filled="f" stroked="t" coordsize="21600,21600" o:gfxdata="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yIouvQAA&#10;ANsAAAAPAAAAAAAAAAEAIAAAACIAAABkcnMvZG93bnJldi54bWxQSwECFAAUAAAACACHTuJAMy8F&#10;njsAAAA5AAAAEAAAAAAAAAABACAAAAAMAQAAZHJzL3NoYXBleG1sLnhtbFBLBQYAAAAABgAGAFsB&#10;AAC2AwAAAAA=&#10;">
                  <v:fill on="f" focussize="0,0"/>
                  <v:stroke weight="3pt" color="#FF0000" joinstyle="round" endarrow="block"/>
                  <v:imagedata o:title=""/>
                  <o:lock v:ext="edit" aspectratio="f"/>
                </v:shape>
                <w10:wrap type="none"/>
                <w10:anchorlock/>
              </v:group>
            </w:pict>
          </mc:Fallback>
        </mc:AlternateContent>
      </w:r>
    </w:p>
    <w:p>
      <w:pPr>
        <w:pStyle w:val="12"/>
      </w:pPr>
      <w:bookmarkStart w:id="38" w:name="_Toc521462321"/>
      <w:bookmarkStart w:id="39" w:name="_Toc494397980"/>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6</w:t>
      </w:r>
      <w:r>
        <w:fldChar w:fldCharType="end"/>
      </w:r>
      <w:r>
        <w:t xml:space="preserve"> - BSPD Component Location</w:t>
      </w:r>
      <w:bookmarkEnd w:id="38"/>
      <w:bookmarkEnd w:id="39"/>
    </w:p>
    <w:p>
      <w:pPr>
        <w:pStyle w:val="4"/>
      </w:pPr>
      <w:r>
        <w:t>BSPD Demonstration</w:t>
      </w:r>
    </w:p>
    <w:p>
      <w:pPr>
        <w:pStyle w:val="56"/>
        <w:ind w:firstLine="709"/>
      </w:pPr>
      <w:r>
        <w:t xml:space="preserve">BSPD is a standalone non-programmable circuit that would open AIRs when positive current flow from accumulator to motor controller that  has power more than 5kW and Hard Braking is detected for more than 0.5s. This Plausbilllity is latcther until reset button pressed. </w:t>
      </w:r>
    </w:p>
    <w:p>
      <w:pPr>
        <w:pStyle w:val="56"/>
        <w:ind w:firstLine="709"/>
      </w:pPr>
      <w:r>
        <w:t>Our BSPD Circuit has 2 comparator that compare current value with threshold that set by potentio. This threshold are going to be achieve if postive current flow from Accumulator to Motor controller has power more than 5kW or current that flow from battery to Motor Controller is more than 15A(This current is selected because we use battery that has voltage 320 volt) that indicate that our current sensor .  And another comparator compare brake pressure with threshold that was set by others potentio. The comparators are going to deliver 5 voltage if both comparator got threshold value.</w:t>
      </w:r>
    </w:p>
    <w:p>
      <w:pPr>
        <w:pStyle w:val="56"/>
        <w:ind w:firstLine="709"/>
      </w:pPr>
      <w:r>
        <w:t>The results from 2 comparatore above are going to be input for AND gate. The Plausbillity was detected if both comparators are on high level for more than 0.5s. Therefore the output of AND gate is connected to low pass filter.</w:t>
      </w:r>
    </w:p>
    <w:p>
      <w:pPr>
        <w:pStyle w:val="56"/>
        <w:ind w:firstLine="709"/>
      </w:pPr>
      <w:r>
        <w:t>Than BSPD latching is located inside Circuit Shutdown, view in figure .. Latching Circuit has 2 relay that is going to latch Plausibillity state untuk button reset is pressed.</w:t>
      </w:r>
    </w:p>
    <w:p>
      <w:pPr>
        <w:pStyle w:val="3"/>
      </w:pPr>
      <w:bookmarkStart w:id="40" w:name="_Toc521464841"/>
      <w:r>
        <w:t>Battery Management System</w:t>
      </w:r>
      <w:bookmarkEnd w:id="40"/>
    </w:p>
    <w:p>
      <w:pPr>
        <w:pStyle w:val="4"/>
      </w:pPr>
      <w:r>
        <w:t>BMS Faults</w:t>
      </w:r>
    </w:p>
    <w:p>
      <w:pPr>
        <w:pStyle w:val="50"/>
        <w:rPr>
          <w:color w:val="auto"/>
        </w:rPr>
      </w:pPr>
      <w:r>
        <w:rPr>
          <w:b/>
          <w:color w:val="auto"/>
        </w:rPr>
        <w:t>Error signal output (default)</w:t>
      </w:r>
      <w:r>
        <w:rPr>
          <w:color w:val="auto"/>
        </w:rPr>
        <w:t xml:space="preserve"> - In the event that any fault code is present on the BMS or in the event that both CHARGE and READY power are present to the BMS at the same time, this output will turn on. It can be used to drive an LED, buzzer or other device (additional components may be required, see the wiring manual for details). The basic analog display module makes use of this multi-purpose output function.</w:t>
      </w:r>
      <w:r>
        <w:t xml:space="preserve"> </w:t>
      </w:r>
      <w:r>
        <w:rPr>
          <w:color w:val="auto"/>
        </w:rPr>
        <w:t>Fault Code on the BMS to tridder Error signal output is written below :</w:t>
      </w:r>
    </w:p>
    <w:p>
      <w:pPr>
        <w:pStyle w:val="50"/>
        <w:numPr>
          <w:ilvl w:val="0"/>
          <w:numId w:val="3"/>
        </w:numPr>
        <w:ind w:left="567" w:hanging="567"/>
        <w:jc w:val="both"/>
        <w:rPr>
          <w:color w:val="auto"/>
        </w:rPr>
      </w:pPr>
      <w:r>
        <w:rPr>
          <w:b/>
          <w:color w:val="auto"/>
        </w:rPr>
        <w:t xml:space="preserve">Wiring Fault Error Code </w:t>
      </w:r>
      <w:r>
        <w:rPr>
          <w:color w:val="auto"/>
        </w:rPr>
        <w:t>- This error code indicates that the BMS has determined that a cell tap wire is either weakly connected or not connected and as a result, it has determined that it cannot accurately measure cell voltages. Wiring faults can be caused by improperly wired cell taps, loose cell tap connection, cell taps that are not connected to the battery, internal fuses blown inside the BMS or other internal damage to the BMS from previous improper wiring.</w:t>
      </w:r>
    </w:p>
    <w:p>
      <w:pPr>
        <w:pStyle w:val="50"/>
        <w:numPr>
          <w:ilvl w:val="0"/>
          <w:numId w:val="3"/>
        </w:numPr>
        <w:ind w:left="567" w:hanging="567"/>
        <w:jc w:val="both"/>
        <w:rPr>
          <w:color w:val="auto"/>
        </w:rPr>
      </w:pPr>
      <w:r>
        <w:rPr>
          <w:b/>
          <w:color w:val="auto"/>
        </w:rPr>
        <w:t>Internal Communication Fault</w:t>
      </w:r>
      <w:r>
        <w:rPr>
          <w:color w:val="auto"/>
        </w:rPr>
        <w:t xml:space="preserve"> - This error indicates that the Orion BMS has encountered an error trying to communicate with the isolated circuitry that measure cell tap voltages. This error can be caused by external electrical noise if the BMS is not properly grounded or by an internal hardware failure.</w:t>
      </w:r>
    </w:p>
    <w:p>
      <w:pPr>
        <w:pStyle w:val="50"/>
        <w:numPr>
          <w:ilvl w:val="0"/>
          <w:numId w:val="3"/>
        </w:numPr>
        <w:ind w:left="567" w:hanging="567"/>
        <w:jc w:val="both"/>
        <w:rPr>
          <w:color w:val="auto"/>
        </w:rPr>
      </w:pPr>
      <w:r>
        <w:rPr>
          <w:b/>
          <w:color w:val="auto"/>
        </w:rPr>
        <w:t>Pack Voltage Mismatch Error</w:t>
      </w:r>
      <w:r>
        <w:rPr>
          <w:color w:val="auto"/>
        </w:rPr>
        <w:t xml:space="preserve"> - This error code indicates that the voltage measured by the total pack voltage sensor did not match the sum of the individual cell voltage measurements. This error is triggered when the difference in voltage between the two measurements exceeds the ‘Pack Voltage Mismatch Threshold’ setting in the BMS profile (under Pack Settings).</w:t>
      </w:r>
    </w:p>
    <w:p>
      <w:pPr>
        <w:pStyle w:val="50"/>
        <w:numPr>
          <w:ilvl w:val="0"/>
          <w:numId w:val="3"/>
        </w:numPr>
        <w:ind w:left="567" w:hanging="567"/>
        <w:jc w:val="both"/>
        <w:rPr>
          <w:color w:val="auto"/>
        </w:rPr>
      </w:pPr>
      <w:r>
        <w:rPr>
          <w:b/>
          <w:color w:val="auto"/>
        </w:rPr>
        <w:t>Current Sensor Fault</w:t>
      </w:r>
      <w:r>
        <w:rPr>
          <w:color w:val="auto"/>
        </w:rPr>
        <w:t xml:space="preserve"> - A current sensor fault is triggered if the analog voltages from the attached current sensor stray outside of the normal range or if the values from the 2 redundant current sensors do not match. The current sensor may be sized incorrectly, the wiring harness may be faulty or the BMS or current sensor may be faulty.</w:t>
      </w:r>
      <w:r>
        <w:rPr>
          <w:color w:val="auto"/>
        </w:rPr>
        <w:br w:type="textWrapping"/>
      </w:r>
      <w:r>
        <w:rPr>
          <w:color w:val="auto"/>
        </w:rPr>
        <w:t>This error code will cause the BMS to enter a current sensor failsafe mode. The BMS is fully able to protect the cells in this mode and therefore the BMS will continue to operate in a voltage based mode. In this failsafe mode the BMS will continue to operate and protect the cells. However, some calculations are unavailable and many features are disabled or degraded such as state-of-charge calculation, open cell voltage calculation, and discharge and charge limit amperages are calculated using a backup algorithm. Please see the operational manual for more detailed information on what is and what is not available in this mode.</w:t>
      </w:r>
    </w:p>
    <w:p>
      <w:pPr>
        <w:pStyle w:val="50"/>
        <w:numPr>
          <w:ilvl w:val="0"/>
          <w:numId w:val="3"/>
        </w:numPr>
        <w:ind w:left="567" w:hanging="567"/>
        <w:jc w:val="both"/>
        <w:rPr>
          <w:color w:val="auto"/>
        </w:rPr>
      </w:pPr>
      <w:r>
        <w:rPr>
          <w:b/>
          <w:color w:val="auto"/>
        </w:rPr>
        <w:t>Weak Cell Fault</w:t>
      </w:r>
      <w:r>
        <w:rPr>
          <w:color w:val="auto"/>
        </w:rPr>
        <w:t xml:space="preserve"> - This fault is triggered based on thresholds programmed into the BMS profile that indicate when a cell is “weak”. While this error code is designed to indicate a cell is weak, this error is triggered when certain pre-programmed conditions are met and does not necessarily indicate a dead cell because it can also be triggered by loose busbars, other wiring issues or incorrect error threshold settings in the profile.</w:t>
      </w:r>
    </w:p>
    <w:p>
      <w:pPr>
        <w:pStyle w:val="50"/>
        <w:numPr>
          <w:ilvl w:val="0"/>
          <w:numId w:val="3"/>
        </w:numPr>
        <w:ind w:left="567" w:hanging="567"/>
        <w:jc w:val="both"/>
        <w:rPr>
          <w:color w:val="auto"/>
        </w:rPr>
      </w:pPr>
      <w:r>
        <w:rPr>
          <w:b/>
          <w:color w:val="auto"/>
        </w:rPr>
        <w:t xml:space="preserve">Internal Logic Fault Code </w:t>
      </w:r>
      <w:r>
        <w:rPr>
          <w:color w:val="auto"/>
        </w:rPr>
        <w:t xml:space="preserve">- </w:t>
      </w:r>
      <w:r>
        <w:rPr>
          <w:b/>
          <w:color w:val="auto"/>
        </w:rPr>
        <w:t xml:space="preserve"> </w:t>
      </w:r>
      <w:r>
        <w:rPr>
          <w:color w:val="auto"/>
        </w:rPr>
        <w:t>This error code indicates that the Orion BMS has determined that an internal hardware fault has occurred. If this error message occurs, please download the associated freeze frame data and contact the factory or authorized dealer for assistance. Please save the freeze frame data and send it along with any other relevant information to the factor as it may be crucial for appropriately repairing the unit.</w:t>
      </w:r>
    </w:p>
    <w:p>
      <w:pPr>
        <w:pStyle w:val="50"/>
        <w:numPr>
          <w:ilvl w:val="0"/>
          <w:numId w:val="3"/>
        </w:numPr>
        <w:ind w:left="567" w:hanging="567"/>
        <w:jc w:val="both"/>
        <w:rPr>
          <w:color w:val="auto"/>
        </w:rPr>
      </w:pPr>
      <w:r>
        <w:rPr>
          <w:b/>
          <w:color w:val="auto"/>
        </w:rPr>
        <w:t>Internal Conversion Fault</w:t>
      </w:r>
      <w:r>
        <w:rPr>
          <w:color w:val="auto"/>
        </w:rPr>
        <w:t xml:space="preserve"> - This error code indicates that the Orion BMS has determined that an internal hardware fault has occurred. If this error message occurs, please download the associated freeze frame data and contact the factory or authorized dealer for assistance. Please save the freeze frame data and send it along with any other relevant information to the factor as it may be crucial for appropriately repairing the unit.</w:t>
      </w:r>
    </w:p>
    <w:p>
      <w:pPr>
        <w:pStyle w:val="50"/>
        <w:numPr>
          <w:ilvl w:val="0"/>
          <w:numId w:val="3"/>
        </w:numPr>
        <w:ind w:left="567" w:hanging="567"/>
        <w:jc w:val="both"/>
        <w:rPr>
          <w:color w:val="auto"/>
        </w:rPr>
      </w:pPr>
      <w:r>
        <w:rPr>
          <w:b/>
          <w:color w:val="auto"/>
        </w:rPr>
        <w:t>Low Cell Voltage Fault</w:t>
      </w:r>
      <w:r>
        <w:rPr>
          <w:color w:val="auto"/>
        </w:rPr>
        <w:t xml:space="preserve"> - This fault code is triggered when the voltage of a cell falls below 0.09 volts (90 mV). This fault can be caused by a cell that is incorrectly set in the BMS profile as a “populated” cell, a disconnected cell wiring harness, a very dead cell, or a wiring error. In a revision E unit, this fault code can also indicate two or more cell voltage tap wires are backwards. If cell voltage tap wires are backwards, the cell voltage tap connectors should be immediately disconnected from the BMS unit until the issue is corrected as permanent damage may occur to the unit and may drain the attached cells damaging them.</w:t>
      </w:r>
    </w:p>
    <w:p>
      <w:pPr>
        <w:pStyle w:val="50"/>
        <w:numPr>
          <w:ilvl w:val="0"/>
          <w:numId w:val="3"/>
        </w:numPr>
        <w:ind w:left="567" w:hanging="567"/>
        <w:jc w:val="both"/>
        <w:rPr>
          <w:color w:val="auto"/>
        </w:rPr>
      </w:pPr>
      <w:r>
        <w:rPr>
          <w:b/>
          <w:color w:val="auto"/>
        </w:rPr>
        <w:t xml:space="preserve">High Voltage Isolation Fault - </w:t>
      </w:r>
      <w:r>
        <w:rPr>
          <w:color w:val="auto"/>
        </w:rPr>
        <w:t>This code is set when the BMS measures an isolation breakdown between the high voltage battery and the 12 volt system. A breakdown in isolation can be caused by ruptured or leaking cells, high voltage cabling insulation that has rubbed off and come into contact with low voltage systems, condensation, use of non-isolated equipment, by an intentionally non-isolated design, or by other causes. This error code may indicate an unsafe condition that exists in the battery pack and care must be taken to avoid risk of short circuit and risk of personal injury from shock while investigating the error as simply touching a cell could cause a shock. While this error tends to indicate a real problem, there are certain situations that can cause a false positive.</w:t>
      </w:r>
    </w:p>
    <w:p>
      <w:pPr>
        <w:pStyle w:val="50"/>
        <w:numPr>
          <w:ilvl w:val="0"/>
          <w:numId w:val="3"/>
        </w:numPr>
        <w:ind w:left="567" w:hanging="567"/>
        <w:jc w:val="both"/>
        <w:rPr>
          <w:color w:val="auto"/>
        </w:rPr>
      </w:pPr>
      <w:r>
        <w:rPr>
          <w:b/>
          <w:color w:val="auto"/>
        </w:rPr>
        <w:t>Pack Voltage Sensor Fault</w:t>
      </w:r>
      <w:r>
        <w:rPr>
          <w:color w:val="auto"/>
        </w:rPr>
        <w:t xml:space="preserve"> - This fault code is set if the total pack voltage sensor reads zero volts. This error will also cause a volt age redundancy fault code. This fault code may be the result of the voltage tap connection not being connected when the BMS was turned on, a wiring error on the total pack voltage sensor, a voltage tap that is wired to the wrong location or an internal BMS error.</w:t>
      </w:r>
    </w:p>
    <w:p>
      <w:pPr>
        <w:pStyle w:val="50"/>
        <w:numPr>
          <w:ilvl w:val="0"/>
          <w:numId w:val="3"/>
        </w:numPr>
        <w:ind w:left="567" w:hanging="567"/>
        <w:jc w:val="both"/>
        <w:rPr>
          <w:color w:val="auto"/>
        </w:rPr>
      </w:pPr>
      <w:r>
        <w:rPr>
          <w:b/>
          <w:color w:val="auto"/>
        </w:rPr>
        <w:t xml:space="preserve">Weak Pack Fault </w:t>
      </w:r>
      <w:r>
        <w:rPr>
          <w:color w:val="auto"/>
        </w:rPr>
        <w:t>- This error code is designed to alert a user to if the battery pack has degraded and is weak, this error is triggered based only when pre-programmed conditions are met and does not necessarily indicate a weak is actually weak since the error threshold may be set wrong. This error may be falsely triggered by incorrect profile settings, a battery pack with an abnormally low state-of-charge or by malfunctioning thermistors which are not accurately reading the pack temperature.</w:t>
      </w:r>
    </w:p>
    <w:p>
      <w:pPr>
        <w:pStyle w:val="50"/>
        <w:numPr>
          <w:ilvl w:val="0"/>
          <w:numId w:val="3"/>
        </w:numPr>
        <w:ind w:left="567" w:hanging="567"/>
        <w:jc w:val="both"/>
        <w:rPr>
          <w:color w:val="auto"/>
        </w:rPr>
      </w:pPr>
      <w:r>
        <w:rPr>
          <w:b/>
          <w:color w:val="auto"/>
        </w:rPr>
        <w:t>Fan Monitor Fault</w:t>
      </w:r>
      <w:r>
        <w:rPr>
          <w:color w:val="auto"/>
        </w:rPr>
        <w:t xml:space="preserve"> - This fault is triggered when the BMS requests the external fan and the voltage measured at the fan monitor pin on the BMS is below (or above if inverted) the error threshold programmed into the profile. This is used strictly for monitoring performance of an external fan and alerting a user to a fan fault. This is only used if external monitoring of a fan is needed.</w:t>
      </w:r>
    </w:p>
    <w:p>
      <w:pPr>
        <w:pStyle w:val="50"/>
        <w:numPr>
          <w:ilvl w:val="0"/>
          <w:numId w:val="3"/>
        </w:numPr>
        <w:ind w:left="567" w:hanging="567"/>
        <w:jc w:val="both"/>
        <w:rPr>
          <w:color w:val="auto"/>
        </w:rPr>
      </w:pPr>
      <w:r>
        <w:rPr>
          <w:b/>
          <w:color w:val="auto"/>
        </w:rPr>
        <w:t>CANBUS Communication Fault</w:t>
      </w:r>
      <w:r>
        <w:rPr>
          <w:color w:val="auto"/>
        </w:rPr>
        <w:t xml:space="preserve"> - This fault means the BMS did not receive a CANBUS message it was expecting. The fault is only enabled under 2 conditions:</w:t>
      </w:r>
    </w:p>
    <w:p>
      <w:pPr>
        <w:pStyle w:val="50"/>
        <w:ind w:left="567"/>
        <w:jc w:val="both"/>
        <w:rPr>
          <w:color w:val="auto"/>
        </w:rPr>
      </w:pPr>
      <w:r>
        <w:rPr>
          <w:color w:val="auto"/>
        </w:rPr>
        <w:t>Condition 1) If the BMS is specifically configured to monitor for the presence of external CAN message (heartbeat monitoring).</w:t>
      </w:r>
    </w:p>
    <w:p>
      <w:pPr>
        <w:pStyle w:val="50"/>
        <w:ind w:left="567"/>
        <w:jc w:val="both"/>
        <w:rPr>
          <w:color w:val="auto"/>
        </w:rPr>
      </w:pPr>
      <w:r>
        <w:rPr>
          <w:color w:val="auto"/>
        </w:rPr>
        <w:t>Condition 2) If multiple BMS units are strung together in series (maste-slave mode) and communication is lost between 2 units.</w:t>
      </w:r>
    </w:p>
    <w:p>
      <w:pPr>
        <w:pStyle w:val="50"/>
        <w:ind w:left="567"/>
        <w:jc w:val="both"/>
        <w:rPr>
          <w:color w:val="auto"/>
        </w:rPr>
      </w:pPr>
      <w:r>
        <w:rPr>
          <w:color w:val="auto"/>
        </w:rPr>
        <w:t>This error is set if communication messages are not received after a specified amount of time. This error is most commonly caused by incorrect profile settings (i.e. a unit setup for master slave configuration when it is not actually in a master slave configuration), if the BMS and the other device are powered up or down at slightly different times (not powered by the same power rail) or if the CANBUS is not properly terminated.</w:t>
      </w:r>
    </w:p>
    <w:p>
      <w:pPr>
        <w:pStyle w:val="50"/>
        <w:numPr>
          <w:ilvl w:val="0"/>
          <w:numId w:val="3"/>
        </w:numPr>
        <w:ind w:left="567" w:hanging="567"/>
        <w:jc w:val="both"/>
        <w:rPr>
          <w:color w:val="auto"/>
        </w:rPr>
      </w:pPr>
      <w:r>
        <w:rPr>
          <w:b/>
          <w:color w:val="auto"/>
        </w:rPr>
        <w:t>Redundant Power Supply Fault</w:t>
      </w:r>
      <w:r>
        <w:rPr>
          <w:color w:val="auto"/>
        </w:rPr>
        <w:t xml:space="preserve"> - This error message is triggered when the always on power to the BMS is off while the READY or CHARGE power is on. This error is not triggered on revision D &amp; newer units if “Disable Always On Power Supply” setting is on since revision D &amp; newer units do not require always on power for storing data.</w:t>
      </w:r>
    </w:p>
    <w:p>
      <w:pPr>
        <w:pStyle w:val="50"/>
        <w:numPr>
          <w:ilvl w:val="0"/>
          <w:numId w:val="3"/>
        </w:numPr>
        <w:ind w:left="567" w:hanging="567"/>
        <w:jc w:val="both"/>
        <w:rPr>
          <w:color w:val="auto"/>
        </w:rPr>
      </w:pPr>
      <w:r>
        <w:rPr>
          <w:b/>
          <w:color w:val="auto"/>
        </w:rPr>
        <w:t>12v Power Supply Fault</w:t>
      </w:r>
      <w:r>
        <w:rPr>
          <w:color w:val="auto"/>
        </w:rPr>
        <w:t xml:space="preserve"> - This fault is triggered when the voltage measured by the BMS drops below approximately 9v for 5 to 8 seconds. This code remains set even after the voltage has returned to normal.</w:t>
      </w:r>
    </w:p>
    <w:p>
      <w:pPr>
        <w:pStyle w:val="50"/>
        <w:numPr>
          <w:ilvl w:val="0"/>
          <w:numId w:val="3"/>
        </w:numPr>
        <w:ind w:left="567" w:hanging="567"/>
        <w:jc w:val="both"/>
        <w:rPr>
          <w:color w:val="auto"/>
        </w:rPr>
      </w:pPr>
      <w:r>
        <w:rPr>
          <w:b/>
          <w:color w:val="auto"/>
        </w:rPr>
        <w:t>Charge Limit Enforcement Fault</w:t>
      </w:r>
      <w:r>
        <w:rPr>
          <w:color w:val="auto"/>
        </w:rPr>
        <w:t xml:space="preserve"> - These 3 fault codes are caused when charge or discharge current (respectively) either exceeds the limit set by the BMS or continues after the digital on/off outputs are turned off. For example, if the BMS has set a discharge current limit (DCL) of 50 amps and the BMS measures 100 amps for an amount of time exceeding the limit in the profile, it will set the discharge limit enforcement fault since more current is being drawn than is allowed. The same fault will get set if the BMS turns off the discharge enable output and any current is discharged after the set amount of time passes. Charge limit enforcement corresponds to charge current; discharge limit enforcement corresponds to discharge current. </w:t>
      </w:r>
      <w:r>
        <w:rPr>
          <w:i/>
          <w:color w:val="auto"/>
        </w:rPr>
        <w:t xml:space="preserve">This error can be falsely triggered if the current sensor polarity is backwards. </w:t>
      </w:r>
      <w:r>
        <w:rPr>
          <w:color w:val="auto"/>
        </w:rPr>
        <w:br w:type="textWrapping"/>
      </w:r>
      <w:r>
        <w:rPr>
          <w:color w:val="auto"/>
        </w:rPr>
        <w:t>When this error is triggered, the BMS is put into a failsafe mode and all 3 charge / discharge / charger enable outputs are turned off in the event the outputs are wired backwards. The failsafe condition will reset when power is cycled.</w:t>
      </w:r>
    </w:p>
    <w:p>
      <w:pPr>
        <w:pStyle w:val="50"/>
        <w:numPr>
          <w:ilvl w:val="0"/>
          <w:numId w:val="3"/>
        </w:numPr>
        <w:ind w:left="567" w:hanging="567"/>
        <w:jc w:val="both"/>
        <w:rPr>
          <w:color w:val="auto"/>
        </w:rPr>
      </w:pPr>
      <w:r>
        <w:rPr>
          <w:b/>
          <w:color w:val="auto"/>
        </w:rPr>
        <w:t xml:space="preserve">Thermistor Fault - </w:t>
      </w:r>
      <w:r>
        <w:rPr>
          <w:color w:val="auto"/>
        </w:rPr>
        <w:t>A thermistor fault is triggered detected if the analog voltage measured from the thermistor is outside of the normal thermal operating range. This error can be triggered if the temperature of the thermistor rises above 81C or drops lower than -41C. A shorted or open wire can result in artificially high or low measurements that would result in this error code. The use of an incompatible thermistor can cause inaccurate readings and trigger this error code.</w:t>
      </w:r>
    </w:p>
    <w:p>
      <w:pPr>
        <w:pStyle w:val="50"/>
        <w:ind w:left="567"/>
        <w:jc w:val="both"/>
        <w:rPr>
          <w:color w:val="auto"/>
        </w:rPr>
      </w:pPr>
      <w:r>
        <w:rPr>
          <w:color w:val="auto"/>
        </w:rPr>
        <w:t>When this error code is set, the Orion BMS will disregard the value of the affected thermistor, using the values of the other thermistors and continue to operate normally.</w:t>
      </w:r>
    </w:p>
    <w:p>
      <w:pPr>
        <w:pStyle w:val="50"/>
        <w:numPr>
          <w:ilvl w:val="0"/>
          <w:numId w:val="3"/>
        </w:numPr>
        <w:ind w:left="567" w:hanging="567"/>
        <w:jc w:val="both"/>
        <w:rPr>
          <w:color w:val="auto"/>
        </w:rPr>
      </w:pPr>
      <w:r>
        <w:rPr>
          <w:b/>
          <w:color w:val="auto"/>
        </w:rPr>
        <w:t>Discharge Limit Enforcement Fault</w:t>
      </w:r>
      <w:r>
        <w:rPr>
          <w:color w:val="auto"/>
        </w:rPr>
        <w:t xml:space="preserve"> - These 3 fault codes are caused when charge or discharge current (respectively) either exceeds the limit set by the BMS or continues after the digital on/off outputs are turned off. For example, if the BMS has set a discharge current limit (DCL) of 50 amps and the BMS measures 100 amps for an amount of time exceeding the limit in the profile, it will set the discharge limit enforcement fault since more current is being drawn than is allowed. The same fault will get set if the BMS turns off the discharge enable output and any current is discharged after the set amount of time passes. Charge limit enforcement corresponds to charge current; discharge limit enforcement corresponds to discharge current. This error can be falsely triggered if the current sensor polarity is backwards.</w:t>
      </w:r>
      <w:r>
        <w:rPr>
          <w:color w:val="auto"/>
        </w:rPr>
        <w:br w:type="textWrapping"/>
      </w:r>
      <w:r>
        <w:rPr>
          <w:color w:val="auto"/>
        </w:rPr>
        <w:t>When this error is triggered, the BMS is put into a failsafe mode and all 3 charge / discharge / charger enable outputs are turned off in the event the outputs are wired backwards. The failsafe condition will reset when power is cycled.</w:t>
      </w:r>
    </w:p>
    <w:p>
      <w:pPr>
        <w:pStyle w:val="50"/>
        <w:numPr>
          <w:ilvl w:val="0"/>
          <w:numId w:val="3"/>
        </w:numPr>
        <w:ind w:left="567" w:hanging="567"/>
        <w:jc w:val="both"/>
        <w:rPr>
          <w:color w:val="auto"/>
        </w:rPr>
      </w:pPr>
      <w:r>
        <w:rPr>
          <w:b/>
          <w:color w:val="auto"/>
        </w:rPr>
        <w:t xml:space="preserve">Charger Safety Relay Fault - </w:t>
      </w:r>
      <w:r>
        <w:rPr>
          <w:color w:val="auto"/>
        </w:rPr>
        <w:t xml:space="preserve">These 3 fault codes are caused when charge or discharge current (respectively) either exceeds the limit set by the BMS or continues after the digital on/off outputs are turned off. For example, if the BMS has set a discharge current limit (DCL) of 50 amps and the BMS measures 100 amps for an amount of time exceeding the limit in the profile, it will set the discharge limit enforcement fault since more current is being drawn than is allowed. The same fault will get set if the BMS turns off the discharge enable output and any current is discharged after the set amount of time passes. Charge limit enforcement corresponds to charge current; discharge limit enforcement corresponds to discharge current. This error can be falsely triggered if the current sensor polarity is backwards. </w:t>
      </w:r>
      <w:r>
        <w:rPr>
          <w:color w:val="auto"/>
        </w:rPr>
        <w:br w:type="textWrapping"/>
      </w:r>
      <w:r>
        <w:rPr>
          <w:color w:val="auto"/>
        </w:rPr>
        <w:t>When this error is triggered, the BMS is put into a failsafe mode and all 3 charge / discharge / charger enable outputs are turned off in the event the outputs are wired backwards. The failsafe condition will reset when power is cycled.</w:t>
      </w:r>
    </w:p>
    <w:p>
      <w:pPr>
        <w:pStyle w:val="50"/>
        <w:numPr>
          <w:ilvl w:val="0"/>
          <w:numId w:val="3"/>
        </w:numPr>
        <w:ind w:left="567" w:hanging="567"/>
        <w:jc w:val="both"/>
        <w:rPr>
          <w:color w:val="auto"/>
        </w:rPr>
      </w:pPr>
      <w:r>
        <w:rPr>
          <w:b/>
          <w:color w:val="auto"/>
        </w:rPr>
        <w:t>CANBUS Controlled output</w:t>
      </w:r>
      <w:r>
        <w:rPr>
          <w:color w:val="auto"/>
        </w:rPr>
        <w:t xml:space="preserve"> - When this option is selected, the status of this output is controlled by a CANBUS message. Note: Additional CANBUS configuration is needed and this should not be relied on for safety operations such as enabling charge or discharge.</w:t>
      </w:r>
    </w:p>
    <w:p>
      <w:pPr>
        <w:pStyle w:val="50"/>
        <w:numPr>
          <w:ilvl w:val="0"/>
          <w:numId w:val="3"/>
        </w:numPr>
        <w:ind w:left="567" w:hanging="567"/>
        <w:jc w:val="both"/>
        <w:rPr>
          <w:color w:val="auto"/>
        </w:rPr>
      </w:pPr>
      <w:r>
        <w:rPr>
          <w:b/>
          <w:color w:val="auto"/>
        </w:rPr>
        <w:t xml:space="preserve">Low SOC output </w:t>
      </w:r>
      <w:r>
        <w:rPr>
          <w:color w:val="auto"/>
        </w:rPr>
        <w:t>- This output will turn on whenever the state of charge drops below the SOC output threshold. This output will turn back off once it rises above the turn-off condition. The difference between the two voltages provides hysteresis to prevent rapid oscillations.</w:t>
      </w:r>
    </w:p>
    <w:p>
      <w:pPr>
        <w:pStyle w:val="50"/>
        <w:numPr>
          <w:ilvl w:val="0"/>
          <w:numId w:val="3"/>
        </w:numPr>
        <w:ind w:left="567" w:hanging="567"/>
        <w:jc w:val="both"/>
        <w:rPr>
          <w:color w:val="auto"/>
        </w:rPr>
      </w:pPr>
      <w:r>
        <w:rPr>
          <w:b/>
          <w:color w:val="auto"/>
        </w:rPr>
        <w:t xml:space="preserve">Low Temperature Output </w:t>
      </w:r>
      <w:r>
        <w:rPr>
          <w:color w:val="auto"/>
        </w:rPr>
        <w:t>- This feature will turn on the output whenever the lowest temperature (either from the 4 integrated thermistors or from an external thermistor expansion module if configured) drops below the low temperature threshold. This output will turn back off once the lowest temperature rises above the hysteresis value.</w:t>
      </w:r>
    </w:p>
    <w:p>
      <w:pPr>
        <w:pStyle w:val="50"/>
        <w:numPr>
          <w:ilvl w:val="0"/>
          <w:numId w:val="3"/>
        </w:numPr>
        <w:ind w:left="567" w:hanging="567"/>
        <w:jc w:val="both"/>
        <w:rPr>
          <w:color w:val="auto"/>
        </w:rPr>
      </w:pPr>
      <w:r>
        <w:rPr>
          <w:b/>
          <w:color w:val="auto"/>
        </w:rPr>
        <w:t>Charge Interlock Output</w:t>
      </w:r>
      <w:r>
        <w:rPr>
          <w:color w:val="auto"/>
        </w:rPr>
        <w:t xml:space="preserve"> - This option will cause the multipurpose output to turn on in the event that the BMS detect both CHARGE and READY power at the same time. While powering CHARGE and READY power at the same time poses no problem for the BMS, sometimes it is desirable to inhibit driving via an external means when this happens.</w:t>
      </w:r>
    </w:p>
    <w:p>
      <w:pPr>
        <w:pStyle w:val="50"/>
        <w:numPr>
          <w:ilvl w:val="0"/>
          <w:numId w:val="3"/>
        </w:numPr>
        <w:ind w:left="567" w:hanging="567"/>
        <w:jc w:val="both"/>
        <w:rPr>
          <w:color w:val="auto"/>
        </w:rPr>
      </w:pPr>
      <w:r>
        <w:rPr>
          <w:b/>
          <w:color w:val="auto"/>
        </w:rPr>
        <w:t>High Cell Voltage Output</w:t>
      </w:r>
      <w:r>
        <w:rPr>
          <w:color w:val="auto"/>
        </w:rPr>
        <w:t xml:space="preserve"> - This option will turn the multipurpose output on if the highest cell in the pack reaches the high cell voltage threshold. The output will turn off when all cells have fallen back down below the hysteresis value. Note: This output is not designed to be the primary control for discharge or charge. The output will not turn off in the event of a critical fault, overtemperature, or other safety condition! Use the charge enable, discharge enable, charger safety or CANBUS for primary control of charge and discharge.</w:t>
      </w:r>
    </w:p>
    <w:p>
      <w:pPr>
        <w:pStyle w:val="50"/>
        <w:numPr>
          <w:ilvl w:val="0"/>
          <w:numId w:val="3"/>
        </w:numPr>
        <w:ind w:left="567" w:hanging="567"/>
        <w:jc w:val="both"/>
        <w:rPr>
          <w:color w:val="auto"/>
        </w:rPr>
      </w:pPr>
      <w:r>
        <w:rPr>
          <w:b/>
          <w:color w:val="auto"/>
        </w:rPr>
        <w:t>Low Cell Voltage Output</w:t>
      </w:r>
      <w:r>
        <w:rPr>
          <w:color w:val="auto"/>
        </w:rPr>
        <w:t xml:space="preserve"> - This option will turn the multipurpose output on if the lowest cell in the pack drops below the threshold. The output will turn off when all cells have risen above the hysteresis threshold. Note: This output is not designed to be the primary control for discharge or charge. The output will not turn off in the event of a critical fault, over temperature or other safety condition! Use the charge enable, discharge enable, charger safety or CANBUS for primary control of charge and discharge.</w:t>
      </w:r>
    </w:p>
    <w:p>
      <w:pPr>
        <w:pStyle w:val="50"/>
        <w:numPr>
          <w:ilvl w:val="0"/>
          <w:numId w:val="3"/>
        </w:numPr>
        <w:ind w:left="567" w:hanging="567"/>
        <w:jc w:val="both"/>
        <w:rPr>
          <w:color w:val="auto"/>
        </w:rPr>
      </w:pPr>
      <w:r>
        <w:rPr>
          <w:b/>
          <w:color w:val="auto"/>
        </w:rPr>
        <w:t>Low DCL Output</w:t>
      </w:r>
      <w:r>
        <w:rPr>
          <w:color w:val="auto"/>
        </w:rPr>
        <w:t xml:space="preserve"> - This option will cause the multipurpose output to turn on in the event that the calculated discharge current limit from the BMS falls below the threshold. The output will turn off when it rises again above the pre-defined amount.</w:t>
      </w:r>
    </w:p>
    <w:p>
      <w:pPr>
        <w:pStyle w:val="50"/>
        <w:numPr>
          <w:ilvl w:val="0"/>
          <w:numId w:val="3"/>
        </w:numPr>
        <w:ind w:left="567" w:hanging="567"/>
        <w:jc w:val="both"/>
        <w:rPr>
          <w:color w:val="auto"/>
        </w:rPr>
      </w:pPr>
      <w:r>
        <w:rPr>
          <w:b/>
          <w:color w:val="auto"/>
        </w:rPr>
        <w:t>Low CCL Output</w:t>
      </w:r>
      <w:r>
        <w:rPr>
          <w:color w:val="auto"/>
        </w:rPr>
        <w:t xml:space="preserve"> - This option will turn the multipurpose output on in the event that the calculated charge current limit from the BMS falls below the threshold. The output will turn off when it rises again above the pre-defined amount.</w:t>
      </w:r>
    </w:p>
    <w:p>
      <w:pPr>
        <w:pStyle w:val="50"/>
        <w:jc w:val="both"/>
        <w:rPr>
          <w:color w:val="auto"/>
        </w:rPr>
      </w:pPr>
    </w:p>
    <w:p>
      <w:pPr>
        <w:pStyle w:val="50"/>
        <w:jc w:val="both"/>
        <w:rPr>
          <w:color w:val="auto"/>
        </w:rPr>
      </w:pPr>
    </w:p>
    <w:p>
      <w:pPr>
        <w:pStyle w:val="50"/>
        <w:jc w:val="both"/>
        <w:rPr>
          <w:color w:val="auto"/>
        </w:rPr>
      </w:pPr>
    </w:p>
    <w:p>
      <w:pPr>
        <w:pStyle w:val="50"/>
        <w:jc w:val="both"/>
        <w:rPr>
          <w:color w:val="auto"/>
        </w:rPr>
      </w:pPr>
    </w:p>
    <w:p>
      <w:pPr>
        <w:pStyle w:val="50"/>
        <w:jc w:val="both"/>
        <w:rPr>
          <w:color w:val="auto"/>
        </w:rPr>
      </w:pPr>
    </w:p>
    <w:p>
      <w:pPr>
        <w:pStyle w:val="50"/>
        <w:jc w:val="both"/>
        <w:rPr>
          <w:color w:val="auto"/>
        </w:rPr>
      </w:pPr>
    </w:p>
    <w:p>
      <w:pPr>
        <w:pStyle w:val="50"/>
        <w:jc w:val="both"/>
        <w:rPr>
          <w:color w:val="auto"/>
        </w:rPr>
      </w:pPr>
    </w:p>
    <w:p>
      <w:pPr>
        <w:pStyle w:val="50"/>
        <w:jc w:val="both"/>
        <w:rPr>
          <w:color w:val="auto"/>
        </w:rPr>
      </w:pPr>
    </w:p>
    <w:p>
      <w:pPr>
        <w:pStyle w:val="50"/>
        <w:jc w:val="both"/>
        <w:rPr>
          <w:color w:val="auto"/>
        </w:rPr>
      </w:pPr>
    </w:p>
    <w:p>
      <w:pPr>
        <w:pStyle w:val="50"/>
        <w:jc w:val="both"/>
        <w:rPr>
          <w:color w:val="auto"/>
        </w:rPr>
      </w:pPr>
    </w:p>
    <w:p>
      <w:pPr>
        <w:pStyle w:val="50"/>
        <w:jc w:val="both"/>
        <w:rPr>
          <w:color w:val="auto"/>
        </w:rPr>
      </w:pPr>
    </w:p>
    <w:p>
      <w:pPr>
        <w:pStyle w:val="4"/>
      </w:pPr>
      <w:r>
        <w:t>BMS Fault Latching</w:t>
      </w:r>
    </w:p>
    <w:p>
      <w:r>
        <mc:AlternateContent>
          <mc:Choice Requires="wps">
            <w:drawing>
              <wp:anchor distT="0" distB="0" distL="114300" distR="114300" simplePos="0" relativeHeight="251661312" behindDoc="0" locked="0" layoutInCell="1" allowOverlap="1">
                <wp:simplePos x="0" y="0"/>
                <wp:positionH relativeFrom="column">
                  <wp:posOffset>1190625</wp:posOffset>
                </wp:positionH>
                <wp:positionV relativeFrom="paragraph">
                  <wp:posOffset>23495</wp:posOffset>
                </wp:positionV>
                <wp:extent cx="828675" cy="1314450"/>
                <wp:effectExtent l="19050" t="19050" r="28575" b="19050"/>
                <wp:wrapNone/>
                <wp:docPr id="69" name="Rectangle 69"/>
                <wp:cNvGraphicFramePr/>
                <a:graphic xmlns:a="http://schemas.openxmlformats.org/drawingml/2006/main">
                  <a:graphicData uri="http://schemas.microsoft.com/office/word/2010/wordprocessingShape">
                    <wps:wsp>
                      <wps:cNvSpPr/>
                      <wps:spPr>
                        <a:xfrm>
                          <a:off x="0" y="0"/>
                          <a:ext cx="828675" cy="1314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9" o:spid="_x0000_s1026" o:spt="1" style="position:absolute;left:0pt;margin-left:93.75pt;margin-top:1.85pt;height:103.5pt;width:65.25pt;z-index:251661312;v-text-anchor:middle;mso-width-relative:page;mso-height-relative:page;" filled="f" stroked="t" coordsize="21600,21600" o:gfxdata="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vETGx1gAAAAkBAAAPAAAAAAAAAAEAIAAA&#10;ACIAAABkcnMvZG93bnJldi54bWxQSwECFAAUAAAACACHTuJA/S52YEcCAACCBAAADgAAAAAAAAAB&#10;ACAAAAAlAQAAZHJzL2Uyb0RvYy54bWxQSwUGAAAAAAYABgBZAQAA3gUAAAAA&#10;">
                <v:fill on="f" focussize="0,0"/>
                <v:stroke weight="3pt" color="#FF0000 [3204]" miterlimit="8" joinstyle="miter"/>
                <v:imagedata o:title=""/>
                <o:lock v:ext="edit" aspectratio="f"/>
              </v:rect>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1524000</wp:posOffset>
                </wp:positionH>
                <wp:positionV relativeFrom="paragraph">
                  <wp:posOffset>1337945</wp:posOffset>
                </wp:positionV>
                <wp:extent cx="85725" cy="1390650"/>
                <wp:effectExtent l="76200" t="0" r="28575" b="57150"/>
                <wp:wrapNone/>
                <wp:docPr id="70" name="Straight Arrow Connector 70"/>
                <wp:cNvGraphicFramePr/>
                <a:graphic xmlns:a="http://schemas.openxmlformats.org/drawingml/2006/main">
                  <a:graphicData uri="http://schemas.microsoft.com/office/word/2010/wordprocessingShape">
                    <wps:wsp>
                      <wps:cNvCnPr/>
                      <wps:spPr>
                        <a:xfrm flipH="1">
                          <a:off x="0" y="0"/>
                          <a:ext cx="85725" cy="1390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20pt;margin-top:105.35pt;height:109.5pt;width:6.75pt;z-index:251662336;mso-width-relative:page;mso-height-relative:page;" filled="f" stroked="t" coordsize="21600,21600" o:gfxdata="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XxkQn2QAAAAsBAAAP&#10;AAAAAAAAAAEAIAAAACIAAABkcnMvZG93bnJldi54bWxQSwECFAAUAAAACACHTuJAGthefd4BAACn&#10;AwAADgAAAAAAAAABACAAAAAoAQAAZHJzL2Uyb0RvYy54bWxQSwUGAAAAAAYABgBZAQAAeAUAAAAA&#10;">
                <v:fill on="f" focussize="0,0"/>
                <v:stroke weight="1.5pt" color="#FF0000 [3204]" miterlimit="8" joinstyle="miter" endarrow="block"/>
                <v:imagedata o:title=""/>
                <o:lock v:ext="edit" aspectratio="f"/>
              </v:shape>
            </w:pict>
          </mc:Fallback>
        </mc:AlternateContent>
      </w:r>
      <w:r>
        <w:drawing>
          <wp:inline distT="0" distB="0" distL="0" distR="0">
            <wp:extent cx="5943600" cy="2651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18"/>
                    <a:stretch>
                      <a:fillRect/>
                    </a:stretch>
                  </pic:blipFill>
                  <pic:spPr>
                    <a:xfrm>
                      <a:off x="0" y="0"/>
                      <a:ext cx="5943600" cy="2651900"/>
                    </a:xfrm>
                    <a:prstGeom prst="rect">
                      <a:avLst/>
                    </a:prstGeom>
                  </pic:spPr>
                </pic:pic>
              </a:graphicData>
            </a:graphic>
          </wp:inline>
        </w:drawing>
      </w:r>
    </w:p>
    <w:p>
      <w:pPr>
        <w:keepNext/>
      </w:pPr>
      <w:r>
        <w:drawing>
          <wp:inline distT="0" distB="0" distL="0" distR="0">
            <wp:extent cx="2879725" cy="3676650"/>
            <wp:effectExtent l="76200" t="76200" r="130175" b="133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18"/>
                    <a:srcRect l="10257" r="56728" b="5532"/>
                    <a:stretch>
                      <a:fillRect/>
                    </a:stretch>
                  </pic:blipFill>
                  <pic:spPr>
                    <a:xfrm>
                      <a:off x="0" y="0"/>
                      <a:ext cx="2880000" cy="367689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2"/>
      </w:pPr>
      <w:bookmarkStart w:id="41" w:name="_Toc521462322"/>
      <w:r>
        <w:t xml:space="preserve">Figure </w:t>
      </w:r>
      <w:r>
        <w:fldChar w:fldCharType="begin"/>
      </w:r>
      <w:r>
        <w:instrText xml:space="preserve"> STYLEREF 1 \s </w:instrText>
      </w:r>
      <w:r>
        <w:fldChar w:fldCharType="separate"/>
      </w:r>
      <w:r>
        <w:t>3</w:t>
      </w:r>
      <w:r>
        <w:fldChar w:fldCharType="end"/>
      </w:r>
      <w:r>
        <w:noBreakHyphen/>
      </w:r>
      <w:r>
        <w:fldChar w:fldCharType="begin"/>
      </w:r>
      <w:r>
        <w:instrText xml:space="preserve"> SEQ Figure \* ARABIC \s 1 </w:instrText>
      </w:r>
      <w:r>
        <w:fldChar w:fldCharType="separate"/>
      </w:r>
      <w:r>
        <w:t>7</w:t>
      </w:r>
      <w:r>
        <w:fldChar w:fldCharType="end"/>
      </w:r>
      <w:r>
        <w:t>-BMS Latching Schematic</w:t>
      </w:r>
      <w:bookmarkEnd w:id="41"/>
    </w:p>
    <w:p>
      <w:pPr>
        <w:jc w:val="both"/>
      </w:pPr>
      <w:r>
        <w:t>Our BMS latching only using DPDT relay that can latch when BMS has detected fault, and reset when Reset button is pressed. BMS status indicate by BMS indicator that located on dashboard.</w:t>
      </w:r>
    </w:p>
    <w:p/>
    <w:p/>
    <w:p/>
    <w:p/>
    <w:p/>
    <w:p>
      <w:pPr>
        <w:pStyle w:val="4"/>
      </w:pPr>
      <w:r>
        <w:t>BMS Demonstration</w:t>
      </w:r>
    </w:p>
    <w:p>
      <w:pPr>
        <w:pStyle w:val="56"/>
        <w:ind w:firstLine="709"/>
      </w:pPr>
      <w:r>
        <w:t>BMS Device used is OrionBMS. If No Fault was detected, BMS digital output is activate high. And The BMS indicator in cockpit is turn on and Circuit shutdown is close. And The Tractive System could be ready. If BMS detect Fault, BMS is going to open drain the output and the mosfet and relay switch on and latch state.</w:t>
      </w:r>
    </w:p>
    <w:p>
      <w:pPr>
        <w:pStyle w:val="2"/>
      </w:pPr>
      <w:bookmarkStart w:id="42" w:name="_Toc521464842"/>
      <w:r>
        <w:t>Safety Systems</w:t>
      </w:r>
      <w:bookmarkEnd w:id="42"/>
    </w:p>
    <w:p>
      <w:pPr>
        <w:pStyle w:val="3"/>
      </w:pPr>
      <w:bookmarkStart w:id="43" w:name="_Toc521464843"/>
      <w:r>
        <w:t>TSAL</w:t>
      </w:r>
      <w:bookmarkEnd w:id="43"/>
    </w:p>
    <w:p>
      <w:pPr>
        <w:pStyle w:val="4"/>
      </w:pPr>
      <w:r>
        <w:t>TSAL Specifications</w:t>
      </w:r>
    </w:p>
    <w:tbl>
      <w:tblPr>
        <w:tblStyle w:val="34"/>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0"/>
        <w:gridCol w:w="6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10" w:type="dxa"/>
          </w:tcPr>
          <w:p>
            <w:pPr>
              <w:keepNext/>
            </w:pPr>
            <w:r>
              <w:t>Make/Model:</w:t>
            </w:r>
          </w:p>
        </w:tc>
        <w:tc>
          <w:tcPr>
            <w:tcW w:w="6037" w:type="dxa"/>
          </w:tcPr>
          <w:p>
            <w:pPr>
              <w:pBdr>
                <w:top w:val="none" w:color="auto" w:sz="0" w:space="0"/>
                <w:left w:val="none" w:color="auto" w:sz="0" w:space="0"/>
                <w:bottom w:val="none" w:color="auto" w:sz="0" w:space="0"/>
                <w:right w:val="none" w:color="auto" w:sz="0" w:space="0"/>
                <w:between w:val="none" w:color="auto" w:sz="0" w:space="0"/>
              </w:pBdr>
            </w:pPr>
            <w:r>
              <w:t>High Power 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10" w:type="dxa"/>
          </w:tcPr>
          <w:p>
            <w:pPr>
              <w:keepNext/>
            </w:pPr>
            <w:r>
              <w:t>Color:</w:t>
            </w:r>
          </w:p>
        </w:tc>
        <w:tc>
          <w:tcPr>
            <w:tcW w:w="6037" w:type="dxa"/>
          </w:tcPr>
          <w:p>
            <w:pPr>
              <w:pBdr>
                <w:top w:val="none" w:color="auto" w:sz="0" w:space="0"/>
                <w:left w:val="none" w:color="auto" w:sz="0" w:space="0"/>
                <w:bottom w:val="none" w:color="auto" w:sz="0" w:space="0"/>
                <w:right w:val="none" w:color="auto" w:sz="0" w:space="0"/>
                <w:between w:val="none" w:color="auto" w:sz="0" w:space="0"/>
              </w:pBdr>
              <w:ind w:left="5"/>
            </w:pPr>
            <w:r>
              <w:t>RED indicated Tractive System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10" w:type="dxa"/>
          </w:tcPr>
          <w:p>
            <w:pPr>
              <w:keepNext/>
            </w:pPr>
            <w:r>
              <w:t>Flash Rate:</w:t>
            </w:r>
          </w:p>
        </w:tc>
        <w:tc>
          <w:tcPr>
            <w:tcW w:w="6037" w:type="dxa"/>
          </w:tcPr>
          <w:p>
            <w:pPr>
              <w:pBdr>
                <w:top w:val="none" w:color="auto" w:sz="0" w:space="0"/>
                <w:left w:val="none" w:color="auto" w:sz="0" w:space="0"/>
                <w:bottom w:val="none" w:color="auto" w:sz="0" w:space="0"/>
                <w:right w:val="none" w:color="auto" w:sz="0" w:space="0"/>
                <w:between w:val="none" w:color="auto" w:sz="0" w:space="0"/>
              </w:pBdr>
              <w:ind w:left="5"/>
            </w:pPr>
            <w:r>
              <w:t>3Hz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10" w:type="dxa"/>
          </w:tcPr>
          <w:p>
            <w:pPr>
              <w:keepNext/>
            </w:pPr>
            <w:r>
              <w:t>Powered By:</w:t>
            </w:r>
          </w:p>
        </w:tc>
        <w:tc>
          <w:tcPr>
            <w:tcW w:w="6037" w:type="dxa"/>
          </w:tcPr>
          <w:p>
            <w:pPr>
              <w:pBdr>
                <w:top w:val="none" w:color="auto" w:sz="0" w:space="0"/>
                <w:left w:val="none" w:color="auto" w:sz="0" w:space="0"/>
                <w:bottom w:val="none" w:color="auto" w:sz="0" w:space="0"/>
                <w:right w:val="none" w:color="auto" w:sz="0" w:space="0"/>
                <w:between w:val="none" w:color="auto" w:sz="0" w:space="0"/>
              </w:pBdr>
              <w:ind w:left="5"/>
            </w:pPr>
            <w:r>
              <w:t>GLV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10" w:type="dxa"/>
          </w:tcPr>
          <w:p>
            <w:pPr>
              <w:keepNext/>
            </w:pPr>
            <w:r>
              <w:t>Controlled By:</w:t>
            </w:r>
          </w:p>
        </w:tc>
        <w:tc>
          <w:tcPr>
            <w:tcW w:w="6037" w:type="dxa"/>
          </w:tcPr>
          <w:p>
            <w:pPr>
              <w:pBdr>
                <w:top w:val="none" w:color="auto" w:sz="0" w:space="0"/>
                <w:left w:val="none" w:color="auto" w:sz="0" w:space="0"/>
                <w:bottom w:val="none" w:color="auto" w:sz="0" w:space="0"/>
                <w:right w:val="none" w:color="auto" w:sz="0" w:space="0"/>
                <w:between w:val="none" w:color="auto" w:sz="0" w:space="0"/>
              </w:pBdr>
              <w:ind w:left="5"/>
              <w:jc w:val="both"/>
              <w:rPr>
                <w:lang w:val="id-ID"/>
              </w:rPr>
            </w:pPr>
            <w:r>
              <w:t>Tractive System have Isolated DC-DC converter that can used as supply for TSAL. We used that DC-DC output that triggered by HV because the DC-DC are directly connected through the Tractive.</w:t>
            </w:r>
            <w:r>
              <w:rPr>
                <w:lang w:val="id-ID"/>
              </w:rPr>
              <w:t xml:space="preserve"> The DC-DC Converter only on when HV get input from 180V to 375V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10" w:type="dxa"/>
          </w:tcPr>
          <w:p>
            <w:pPr>
              <w:keepNext/>
            </w:pPr>
            <w:r>
              <w:t>TS Turn On Voltage:</w:t>
            </w:r>
          </w:p>
        </w:tc>
        <w:tc>
          <w:tcPr>
            <w:tcW w:w="6037" w:type="dxa"/>
          </w:tcPr>
          <w:p>
            <w:pPr>
              <w:pBdr>
                <w:top w:val="none" w:color="auto" w:sz="0" w:space="0"/>
                <w:left w:val="none" w:color="auto" w:sz="0" w:space="0"/>
                <w:bottom w:val="none" w:color="auto" w:sz="0" w:space="0"/>
                <w:right w:val="none" w:color="auto" w:sz="0" w:space="0"/>
                <w:between w:val="none" w:color="auto" w:sz="0" w:space="0"/>
              </w:pBdr>
              <w:ind w:left="5"/>
            </w:pPr>
            <w: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10" w:type="dxa"/>
          </w:tcPr>
          <w:p>
            <w:pPr>
              <w:keepNext/>
            </w:pPr>
            <w:r>
              <w:t>TS Turn Off Voltage:</w:t>
            </w:r>
          </w:p>
        </w:tc>
        <w:tc>
          <w:tcPr>
            <w:tcW w:w="6037" w:type="dxa"/>
          </w:tcPr>
          <w:p>
            <w:pPr>
              <w:pBdr>
                <w:top w:val="none" w:color="auto" w:sz="0" w:space="0"/>
                <w:left w:val="none" w:color="auto" w:sz="0" w:space="0"/>
                <w:bottom w:val="none" w:color="auto" w:sz="0" w:space="0"/>
                <w:right w:val="none" w:color="auto" w:sz="0" w:space="0"/>
                <w:between w:val="none" w:color="auto" w:sz="0" w:space="0"/>
              </w:pBdr>
              <w:ind w:left="5"/>
            </w:pPr>
            <w:r>
              <w:t>58</w:t>
            </w:r>
          </w:p>
        </w:tc>
      </w:tr>
    </w:tbl>
    <w:p>
      <w:pPr>
        <w:pStyle w:val="12"/>
      </w:pPr>
      <w:bookmarkStart w:id="44" w:name="_Toc521458753"/>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1</w:t>
      </w:r>
      <w:r>
        <w:fldChar w:fldCharType="end"/>
      </w:r>
      <w:r>
        <w:t xml:space="preserve"> - TSAL Specifications</w:t>
      </w:r>
      <w:bookmarkEnd w:id="44"/>
    </w:p>
    <w:p>
      <w:pPr>
        <w:pStyle w:val="4"/>
      </w:pPr>
      <w:r>
        <w:t>TSAL Schematic</w:t>
      </w:r>
    </w:p>
    <w:p>
      <w:pPr>
        <w:pStyle w:val="50"/>
      </w:pPr>
      <w:r>
        <w:drawing>
          <wp:inline distT="0" distB="0" distL="0" distR="0">
            <wp:extent cx="6524625" cy="15716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pic:cNvPicPr>
                  </pic:nvPicPr>
                  <pic:blipFill>
                    <a:blip r:embed="rId24"/>
                    <a:srcRect l="3044" t="9927" r="2451" b="54281"/>
                    <a:stretch>
                      <a:fillRect/>
                    </a:stretch>
                  </pic:blipFill>
                  <pic:spPr>
                    <a:xfrm>
                      <a:off x="0" y="0"/>
                      <a:ext cx="6526323" cy="1572034"/>
                    </a:xfrm>
                    <a:prstGeom prst="rect">
                      <a:avLst/>
                    </a:prstGeom>
                    <a:ln>
                      <a:noFill/>
                    </a:ln>
                  </pic:spPr>
                </pic:pic>
              </a:graphicData>
            </a:graphic>
          </wp:inline>
        </w:drawing>
      </w:r>
    </w:p>
    <w:p>
      <w:pPr>
        <w:pStyle w:val="12"/>
      </w:pPr>
      <w:bookmarkStart w:id="45" w:name="_Toc494397982"/>
      <w:bookmarkStart w:id="46" w:name="_Toc521462323"/>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w:t>
      </w:r>
      <w:r>
        <w:fldChar w:fldCharType="end"/>
      </w:r>
      <w:r>
        <w:t xml:space="preserve"> - TSAL Circuit Schematic</w:t>
      </w:r>
      <w:bookmarkEnd w:id="45"/>
      <w:bookmarkEnd w:id="46"/>
    </w:p>
    <w:p>
      <w:pPr>
        <w:pStyle w:val="4"/>
      </w:pPr>
      <w:r>
        <w:t>TSAL Location</w:t>
      </w:r>
    </w:p>
    <w:p>
      <w:pPr>
        <w:pStyle w:val="50"/>
        <w:keepNext/>
      </w:pPr>
      <w:r>
        <mc:AlternateContent>
          <mc:Choice Requires="wpg">
            <w:drawing>
              <wp:inline distT="114300" distB="114300" distL="114300" distR="114300">
                <wp:extent cx="5943600" cy="3390900"/>
                <wp:effectExtent l="0" t="0" r="0" b="0"/>
                <wp:docPr id="5" name="Group 5"/>
                <wp:cNvGraphicFramePr/>
                <a:graphic xmlns:a="http://schemas.openxmlformats.org/drawingml/2006/main">
                  <a:graphicData uri="http://schemas.microsoft.com/office/word/2010/wordprocessingGroup">
                    <wpg:wgp>
                      <wpg:cNvGrpSpPr/>
                      <wpg:grpSpPr>
                        <a:xfrm>
                          <a:off x="0" y="0"/>
                          <a:ext cx="5943600" cy="3390900"/>
                          <a:chOff x="152400" y="705913"/>
                          <a:chExt cx="6553201" cy="3731684"/>
                        </a:xfrm>
                      </wpg:grpSpPr>
                      <pic:pic xmlns:pic="http://schemas.openxmlformats.org/drawingml/2006/picture">
                        <pic:nvPicPr>
                          <pic:cNvPr id="77" name="Shape 30"/>
                          <pic:cNvPicPr preferRelativeResize="0"/>
                        </pic:nvPicPr>
                        <pic:blipFill>
                          <a:blip r:embed="rId25"/>
                          <a:stretch>
                            <a:fillRect/>
                          </a:stretch>
                        </pic:blipFill>
                        <pic:spPr>
                          <a:xfrm>
                            <a:off x="152400" y="705913"/>
                            <a:ext cx="6553201" cy="3731684"/>
                          </a:xfrm>
                          <a:prstGeom prst="rect">
                            <a:avLst/>
                          </a:prstGeom>
                          <a:noFill/>
                          <a:ln>
                            <a:noFill/>
                          </a:ln>
                        </pic:spPr>
                      </pic:pic>
                      <wps:wsp>
                        <wps:cNvPr id="78" name="Oval 78"/>
                        <wps:cNvSpPr/>
                        <wps:spPr>
                          <a:xfrm>
                            <a:off x="3476625" y="1562100"/>
                            <a:ext cx="514200" cy="485700"/>
                          </a:xfrm>
                          <a:prstGeom prst="ellipse">
                            <a:avLst/>
                          </a:prstGeom>
                          <a:noFill/>
                          <a:ln w="38100"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s:wsp>
                        <wps:cNvPr id="79" name="Text Box 79"/>
                        <wps:cNvSpPr txBox="1"/>
                        <wps:spPr>
                          <a:xfrm>
                            <a:off x="3414674" y="847724"/>
                            <a:ext cx="791468" cy="476642"/>
                          </a:xfrm>
                          <a:prstGeom prst="rect">
                            <a:avLst/>
                          </a:prstGeom>
                          <a:solidFill>
                            <a:srgbClr val="FFFFFF"/>
                          </a:solidFill>
                          <a:ln w="19050" cap="flat" cmpd="sng">
                            <a:solidFill>
                              <a:srgbClr val="FF0000"/>
                            </a:solidFill>
                            <a:prstDash val="solid"/>
                            <a:round/>
                            <a:headEnd type="none" w="sm" len="sm"/>
                            <a:tailEnd type="none" w="sm" len="sm"/>
                          </a:ln>
                        </wps:spPr>
                        <wps:txbx>
                          <w:txbxContent>
                            <w:p>
                              <w:pPr>
                                <w:jc w:val="center"/>
                              </w:pPr>
                              <w:r>
                                <w:rPr>
                                  <w:rFonts w:ascii="Arial" w:hAnsi="Arial" w:eastAsia="Arial" w:cs="Arial"/>
                                  <w:color w:val="000000"/>
                                  <w:sz w:val="28"/>
                                </w:rPr>
                                <w:t>TSAL</w:t>
                              </w:r>
                            </w:p>
                          </w:txbxContent>
                        </wps:txbx>
                        <wps:bodyPr spcFirstLastPara="1" wrap="square" lIns="91425" tIns="91425" rIns="91425" bIns="91425" anchor="ctr" anchorCtr="0"/>
                      </wps:wsp>
                      <wps:wsp>
                        <wps:cNvPr id="80" name="Straight Arrow Connector 80"/>
                        <wps:cNvCnPr/>
                        <wps:spPr>
                          <a:xfrm>
                            <a:off x="3733725" y="1228725"/>
                            <a:ext cx="0" cy="3333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id="_x0000_s1026" o:spid="_x0000_s1026" o:spt="203" style="height:267pt;width:468pt;" coordorigin="152400,705913" coordsize="6553201,3731684" o:gfxdata="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">
                <o:lock v:ext="edit" aspectratio="f"/>
                <v:shape id="Shape 30" o:spid="_x0000_s1026" o:spt="75" type="#_x0000_t75" style="position:absolute;left:152400;top:705913;height:3731684;width:6553201;" filled="f" o:preferrelative="f" stroked="f" coordsize="21600,21600" o:gfxdata="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i+Qb4A&#10;AADbAAAADwAAAAAAAAABACAAAAAiAAAAZHJzL2Rvd25yZXYueG1sUEsBAhQAFAAAAAgAh07iQDMv&#10;BZ47AAAAOQAAABAAAAAAAAAAAQAgAAAADQEAAGRycy9zaGFwZXhtbC54bWxQSwUGAAAAAAYABgBb&#10;AQAAtwMAAAAA&#10;">
                  <v:fill on="f" focussize="0,0"/>
                  <v:stroke on="f"/>
                  <v:imagedata r:id="rId25" o:title=""/>
                  <o:lock v:ext="edit" aspectratio="f"/>
                </v:shape>
                <v:shape id="_x0000_s1026" o:spid="_x0000_s1026" o:spt="3" type="#_x0000_t3" style="position:absolute;left:3476625;top:1562100;height:485700;width:514200;v-text-anchor:middle;" filled="f" stroked="t" coordsize="21600,21600" o:gfxdata="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K/Gy6bUAAADbAAAADwAA&#10;AAAAAAABACAAAAAiAAAAZHJzL2Rvd25yZXYueG1sUEsBAhQAFAAAAAgAh07iQDMvBZ47AAAAOQAA&#10;ABAAAAAAAAAAAQAgAAAABAEAAGRycy9zaGFwZXhtbC54bWxQSwUGAAAAAAYABgBbAQAArgMAAAAA&#10;">
                  <v:fill on="f" focussize="0,0"/>
                  <v:stroke weight="3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202" type="#_x0000_t202" style="position:absolute;left:3414674;top:847724;height:476642;width:791468;v-text-anchor:middle;" fillcolor="#FFFFFF" filled="t" stroked="t" coordsize="21600,21600" o:gfxdata="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4xjivQAA&#10;ANsAAAAPAAAAAAAAAAEAIAAAACIAAABkcnMvZG93bnJldi54bWxQSwECFAAUAAAACACHTuJAMy8F&#10;njsAAAA5AAAAEAAAAAAAAAABACAAAAAMAQAAZHJzL3NoYXBleG1sLnhtbFBLBQYAAAAABgAGAFsB&#10;AAC2AwAAAAA=&#10;">
                  <v:fill on="t" focussize="0,0"/>
                  <v:stroke weight="1.5pt" color="#FF0000" joinstyle="round" startarrowwidth="narrow" startarrowlength="short" endarrowwidth="narrow" endarrowlength="short"/>
                  <v:imagedata o:title=""/>
                  <o:lock v:ext="edit" aspectratio="f"/>
                  <v:textbox inset="7.1988188976378pt,7.1988188976378pt,7.1988188976378pt,7.1988188976378pt">
                    <w:txbxContent>
                      <w:p>
                        <w:pPr>
                          <w:jc w:val="center"/>
                        </w:pPr>
                        <w:r>
                          <w:rPr>
                            <w:rFonts w:ascii="Arial" w:hAnsi="Arial" w:eastAsia="Arial" w:cs="Arial"/>
                            <w:color w:val="000000"/>
                            <w:sz w:val="28"/>
                          </w:rPr>
                          <w:t>TSAL</w:t>
                        </w:r>
                      </w:p>
                    </w:txbxContent>
                  </v:textbox>
                </v:shape>
                <v:shape id="_x0000_s1026" o:spid="_x0000_s1026" o:spt="32" type="#_x0000_t32" style="position:absolute;left:3733725;top:1228725;height:333300;width:0;" filled="f" stroked="t" coordsize="21600,21600" o:gfxdata="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eGfH28AAAA&#10;2w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shape>
                <w10:wrap type="none"/>
                <w10:anchorlock/>
              </v:group>
            </w:pict>
          </mc:Fallback>
        </mc:AlternateContent>
      </w:r>
    </w:p>
    <w:p>
      <w:pPr>
        <w:pStyle w:val="12"/>
      </w:pPr>
      <w:bookmarkStart w:id="47" w:name="_Toc494397984"/>
      <w:bookmarkStart w:id="48" w:name="_Toc521462324"/>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2</w:t>
      </w:r>
      <w:r>
        <w:fldChar w:fldCharType="end"/>
      </w:r>
      <w:r>
        <w:t xml:space="preserve"> - TSAL Component Locations</w:t>
      </w:r>
      <w:bookmarkEnd w:id="47"/>
      <w:bookmarkEnd w:id="48"/>
    </w:p>
    <w:p>
      <w:pPr>
        <w:pStyle w:val="3"/>
      </w:pPr>
      <w:bookmarkStart w:id="49" w:name="_Toc521464844"/>
      <w:r>
        <w:t>Measurement Points</w:t>
      </w:r>
      <w:bookmarkEnd w:id="49"/>
    </w:p>
    <w:p>
      <w:pPr>
        <w:pStyle w:val="4"/>
      </w:pPr>
      <w:r>
        <w:t>Measurement Point Specifications</w:t>
      </w:r>
    </w:p>
    <w:tbl>
      <w:tblPr>
        <w:tblStyle w:val="34"/>
        <w:tblW w:w="65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4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797" w:type="dxa"/>
          </w:tcPr>
          <w:p>
            <w:pPr>
              <w:keepNext/>
            </w:pPr>
            <w:r>
              <w:t>Make / Model:</w:t>
            </w:r>
          </w:p>
        </w:tc>
        <w:tc>
          <w:tcPr>
            <w:tcW w:w="4768" w:type="dxa"/>
          </w:tcPr>
          <w:p>
            <w:pPr>
              <w:pBdr>
                <w:top w:val="none" w:color="auto" w:sz="0" w:space="0"/>
                <w:left w:val="none" w:color="auto" w:sz="0" w:space="0"/>
                <w:bottom w:val="none" w:color="auto" w:sz="0" w:space="0"/>
                <w:right w:val="none" w:color="auto" w:sz="0" w:space="0"/>
                <w:between w:val="none" w:color="auto" w:sz="0" w:space="0"/>
              </w:pBdr>
              <w:ind w:left="142"/>
            </w:pPr>
            <w:r>
              <w:t>Pomona Electronics Model 6387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1797" w:type="dxa"/>
          </w:tcPr>
          <w:p>
            <w:pPr>
              <w:keepNext/>
            </w:pPr>
            <w:r>
              <w:t>Voltage Rating:</w:t>
            </w:r>
          </w:p>
        </w:tc>
        <w:tc>
          <w:tcPr>
            <w:tcW w:w="4768" w:type="dxa"/>
          </w:tcPr>
          <w:p>
            <w:pPr>
              <w:pBdr>
                <w:top w:val="none" w:color="auto" w:sz="0" w:space="0"/>
                <w:left w:val="none" w:color="auto" w:sz="0" w:space="0"/>
                <w:bottom w:val="none" w:color="auto" w:sz="0" w:space="0"/>
                <w:right w:val="none" w:color="auto" w:sz="0" w:space="0"/>
                <w:between w:val="none" w:color="auto" w:sz="0" w:space="0"/>
              </w:pBdr>
              <w:ind w:left="142"/>
            </w:pPr>
            <w:r>
              <w:t>1000V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1797" w:type="dxa"/>
          </w:tcPr>
          <w:p>
            <w:pPr>
              <w:keepNext/>
            </w:pPr>
            <w:r>
              <w:t>Datasheet:</w:t>
            </w:r>
          </w:p>
        </w:tc>
        <w:tc>
          <w:tcPr>
            <w:tcW w:w="4768" w:type="dxa"/>
          </w:tcPr>
          <w:p>
            <w:pPr>
              <w:pBdr>
                <w:top w:val="none" w:color="auto" w:sz="0" w:space="0"/>
                <w:left w:val="none" w:color="auto" w:sz="0" w:space="0"/>
                <w:bottom w:val="none" w:color="auto" w:sz="0" w:space="0"/>
                <w:right w:val="none" w:color="auto" w:sz="0" w:space="0"/>
                <w:between w:val="none" w:color="auto" w:sz="0" w:space="0"/>
              </w:pBdr>
              <w:ind w:left="142"/>
              <w:rPr>
                <w:color w:val="0563C1"/>
              </w:rPr>
            </w:pPr>
            <w:r>
              <w:fldChar w:fldCharType="begin"/>
            </w:r>
            <w:r>
              <w:instrText xml:space="preserve"> HYPERLINK \l "_Model_6387_Banana" \h </w:instrText>
            </w:r>
            <w:r>
              <w:fldChar w:fldCharType="separate"/>
            </w:r>
            <w:r>
              <w:rPr>
                <w:color w:val="0563C1"/>
                <w:u w:val="single"/>
              </w:rPr>
              <w:t>Datasheet</w:t>
            </w:r>
            <w:r>
              <w:rPr>
                <w:color w:val="0563C1"/>
                <w:u w:val="single"/>
              </w:rPr>
              <w:fldChar w:fldCharType="end"/>
            </w:r>
          </w:p>
        </w:tc>
      </w:tr>
    </w:tbl>
    <w:p>
      <w:pPr>
        <w:pStyle w:val="12"/>
      </w:pPr>
      <w:bookmarkStart w:id="50" w:name="_Toc521458754"/>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2</w:t>
      </w:r>
      <w:r>
        <w:fldChar w:fldCharType="end"/>
      </w:r>
      <w:r>
        <w:t xml:space="preserve"> - Measurement Point Specifications</w:t>
      </w:r>
      <w:bookmarkEnd w:id="50"/>
    </w:p>
    <w:p>
      <w:pPr>
        <w:pStyle w:val="4"/>
      </w:pPr>
      <w:r>
        <w:t>Measurement Point Location</w:t>
      </w:r>
    </w:p>
    <w:p>
      <w:pPr>
        <w:pStyle w:val="50"/>
        <w:keepNext/>
      </w:pPr>
      <w:r>
        <mc:AlternateContent>
          <mc:Choice Requires="wpg">
            <w:drawing>
              <wp:inline distT="114300" distB="114300" distL="114300" distR="114300">
                <wp:extent cx="5943600" cy="3390900"/>
                <wp:effectExtent l="0" t="0" r="0" b="19050"/>
                <wp:docPr id="81" name="Group 81"/>
                <wp:cNvGraphicFramePr/>
                <a:graphic xmlns:a="http://schemas.openxmlformats.org/drawingml/2006/main">
                  <a:graphicData uri="http://schemas.microsoft.com/office/word/2010/wordprocessingGroup">
                    <wpg:wgp>
                      <wpg:cNvGrpSpPr/>
                      <wpg:grpSpPr>
                        <a:xfrm>
                          <a:off x="0" y="0"/>
                          <a:ext cx="5943600" cy="3390900"/>
                          <a:chOff x="152400" y="705913"/>
                          <a:chExt cx="6553201" cy="3731762"/>
                        </a:xfrm>
                      </wpg:grpSpPr>
                      <pic:pic xmlns:pic="http://schemas.openxmlformats.org/drawingml/2006/picture">
                        <pic:nvPicPr>
                          <pic:cNvPr id="82" name="Shape 21"/>
                          <pic:cNvPicPr preferRelativeResize="0"/>
                        </pic:nvPicPr>
                        <pic:blipFill>
                          <a:blip r:embed="rId26"/>
                          <a:stretch>
                            <a:fillRect/>
                          </a:stretch>
                        </pic:blipFill>
                        <pic:spPr>
                          <a:xfrm>
                            <a:off x="152400" y="705913"/>
                            <a:ext cx="6553201" cy="3731684"/>
                          </a:xfrm>
                          <a:prstGeom prst="rect">
                            <a:avLst/>
                          </a:prstGeom>
                          <a:noFill/>
                          <a:ln>
                            <a:noFill/>
                          </a:ln>
                        </pic:spPr>
                      </pic:pic>
                      <wps:wsp>
                        <wps:cNvPr id="83" name="Oval 83"/>
                        <wps:cNvSpPr/>
                        <wps:spPr>
                          <a:xfrm rot="714413">
                            <a:off x="3232432" y="3859258"/>
                            <a:ext cx="242825" cy="399635"/>
                          </a:xfrm>
                          <a:prstGeom prst="ellipse">
                            <a:avLst/>
                          </a:prstGeom>
                          <a:noFill/>
                          <a:ln w="19050"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s:wsp>
                        <wps:cNvPr id="84" name="Text Box 84"/>
                        <wps:cNvSpPr txBox="1"/>
                        <wps:spPr>
                          <a:xfrm>
                            <a:off x="2577525" y="2089600"/>
                            <a:ext cx="1876500" cy="977450"/>
                          </a:xfrm>
                          <a:prstGeom prst="rect">
                            <a:avLst/>
                          </a:prstGeom>
                          <a:solidFill>
                            <a:srgbClr val="FFFFFF"/>
                          </a:solidFill>
                          <a:ln w="28575" cap="flat" cmpd="sng">
                            <a:solidFill>
                              <a:srgbClr val="FF0000"/>
                            </a:solidFill>
                            <a:prstDash val="solid"/>
                            <a:round/>
                            <a:headEnd type="none" w="sm" len="sm"/>
                            <a:tailEnd type="none" w="sm" len="sm"/>
                          </a:ln>
                        </wps:spPr>
                        <wps:txbx>
                          <w:txbxContent>
                            <w:p>
                              <w:pPr>
                                <w:jc w:val="center"/>
                              </w:pPr>
                              <w:r>
                                <w:rPr>
                                  <w:rFonts w:ascii="Arial" w:hAnsi="Arial" w:eastAsia="Arial" w:cs="Arial"/>
                                  <w:color w:val="000000"/>
                                  <w:sz w:val="28"/>
                                </w:rPr>
                                <w:t xml:space="preserve">Tractive </w:t>
                              </w:r>
                            </w:p>
                            <w:p>
                              <w:pPr>
                                <w:jc w:val="center"/>
                              </w:pPr>
                              <w:r>
                                <w:rPr>
                                  <w:rFonts w:ascii="Arial" w:hAnsi="Arial" w:eastAsia="Arial" w:cs="Arial"/>
                                  <w:color w:val="000000"/>
                                  <w:sz w:val="28"/>
                                </w:rPr>
                                <w:t>Measurement Point</w:t>
                              </w:r>
                            </w:p>
                          </w:txbxContent>
                        </wps:txbx>
                        <wps:bodyPr spcFirstLastPara="1" wrap="square" lIns="91425" tIns="91425" rIns="91425" bIns="91425" anchor="ctr" anchorCtr="0"/>
                      </wps:wsp>
                      <wps:wsp>
                        <wps:cNvPr id="85" name="Straight Arrow Connector 85"/>
                        <wps:cNvCnPr/>
                        <wps:spPr>
                          <a:xfrm flipH="1">
                            <a:off x="3395475" y="3067050"/>
                            <a:ext cx="120300" cy="796500"/>
                          </a:xfrm>
                          <a:prstGeom prst="straightConnector1">
                            <a:avLst/>
                          </a:prstGeom>
                          <a:noFill/>
                          <a:ln w="9525" cap="flat" cmpd="sng">
                            <a:solidFill>
                              <a:srgbClr val="FF0000"/>
                            </a:solidFill>
                            <a:prstDash val="solid"/>
                            <a:round/>
                            <a:headEnd type="none" w="med" len="med"/>
                            <a:tailEnd type="triangle" w="med" len="med"/>
                          </a:ln>
                        </wps:spPr>
                        <wps:bodyPr/>
                      </wps:wsp>
                      <wps:wsp>
                        <wps:cNvPr id="86" name="Oval 86"/>
                        <wps:cNvSpPr/>
                        <wps:spPr>
                          <a:xfrm>
                            <a:off x="3193500" y="4251975"/>
                            <a:ext cx="201900" cy="185700"/>
                          </a:xfrm>
                          <a:prstGeom prst="ellipse">
                            <a:avLst/>
                          </a:prstGeom>
                          <a:noFill/>
                          <a:ln w="19050"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s:wsp>
                        <wps:cNvPr id="87" name="Text Box 87"/>
                        <wps:cNvSpPr txBox="1"/>
                        <wps:spPr>
                          <a:xfrm>
                            <a:off x="1015424" y="3378945"/>
                            <a:ext cx="1876500" cy="1031131"/>
                          </a:xfrm>
                          <a:prstGeom prst="rect">
                            <a:avLst/>
                          </a:prstGeom>
                          <a:solidFill>
                            <a:srgbClr val="FFFFFF"/>
                          </a:solidFill>
                          <a:ln w="28575" cap="flat" cmpd="sng">
                            <a:solidFill>
                              <a:srgbClr val="FF0000"/>
                            </a:solidFill>
                            <a:prstDash val="solid"/>
                            <a:round/>
                            <a:headEnd type="none" w="sm" len="sm"/>
                            <a:tailEnd type="none" w="sm" len="sm"/>
                          </a:ln>
                        </wps:spPr>
                        <wps:txbx>
                          <w:txbxContent>
                            <w:p>
                              <w:pPr>
                                <w:jc w:val="center"/>
                              </w:pPr>
                              <w:r>
                                <w:rPr>
                                  <w:rFonts w:ascii="Arial" w:hAnsi="Arial" w:eastAsia="Arial" w:cs="Arial"/>
                                  <w:color w:val="000000"/>
                                  <w:sz w:val="28"/>
                                </w:rPr>
                                <w:t xml:space="preserve">GLV </w:t>
                              </w:r>
                            </w:p>
                            <w:p>
                              <w:pPr>
                                <w:jc w:val="center"/>
                              </w:pPr>
                              <w:r>
                                <w:rPr>
                                  <w:rFonts w:ascii="Arial" w:hAnsi="Arial" w:eastAsia="Arial" w:cs="Arial"/>
                                  <w:color w:val="000000"/>
                                  <w:sz w:val="28"/>
                                </w:rPr>
                                <w:t>Measurement Point</w:t>
                              </w:r>
                            </w:p>
                          </w:txbxContent>
                        </wps:txbx>
                        <wps:bodyPr spcFirstLastPara="1" wrap="square" lIns="91425" tIns="91425" rIns="91425" bIns="91425" anchor="ctr" anchorCtr="0"/>
                      </wps:wsp>
                      <wps:wsp>
                        <wps:cNvPr id="88" name="Straight Arrow Connector 88"/>
                        <wps:cNvCnPr/>
                        <wps:spPr>
                          <a:xfrm>
                            <a:off x="2891925" y="4124325"/>
                            <a:ext cx="331200" cy="154800"/>
                          </a:xfrm>
                          <a:prstGeom prst="straightConnector1">
                            <a:avLst/>
                          </a:prstGeom>
                          <a:noFill/>
                          <a:ln w="9525" cap="flat" cmpd="sng">
                            <a:solidFill>
                              <a:srgbClr val="FF0000"/>
                            </a:solidFill>
                            <a:prstDash val="solid"/>
                            <a:round/>
                            <a:headEnd type="none" w="med" len="med"/>
                            <a:tailEnd type="triangle" w="med" len="med"/>
                          </a:ln>
                        </wps:spPr>
                        <wps:bodyPr/>
                      </wps:wsp>
                    </wpg:wgp>
                  </a:graphicData>
                </a:graphic>
              </wp:inline>
            </w:drawing>
          </mc:Choice>
          <mc:Fallback>
            <w:pict>
              <v:group id="_x0000_s1026" o:spid="_x0000_s1026" o:spt="203" style="height:267pt;width:468pt;" coordorigin="152400,705913" coordsize="6553201,3731762" o:gfxdata="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">
                <o:lock v:ext="edit" aspectratio="f"/>
                <v:shape id="Shape 21" o:spid="_x0000_s1026" o:spt="75" type="#_x0000_t75" style="position:absolute;left:152400;top:705913;height:3731684;width:6553201;" filled="f" o:preferrelative="f" stroked="f" coordsize="21600,21600" o:gfxdata="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9aKb4A&#10;AADbAAAADwAAAAAAAAABACAAAAAiAAAAZHJzL2Rvd25yZXYueG1sUEsBAhQAFAAAAAgAh07iQDMv&#10;BZ47AAAAOQAAABAAAAAAAAAAAQAgAAAADQEAAGRycy9zaGFwZXhtbC54bWxQSwUGAAAAAAYABgBb&#10;AQAAtwMAAAAA&#10;">
                  <v:fill on="f" focussize="0,0"/>
                  <v:stroke on="f"/>
                  <v:imagedata r:id="rId26" o:title=""/>
                  <o:lock v:ext="edit" aspectratio="f"/>
                </v:shape>
                <v:shape id="_x0000_s1026" o:spid="_x0000_s1026" o:spt="3" type="#_x0000_t3" style="position:absolute;left:3232432;top:3859258;height:399635;width:242825;rotation:780330f;v-text-anchor:middle;" filled="f" stroked="t" coordsize="21600,21600" o:gfxdata="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6E2EvQAA&#10;ANsAAAAPAAAAAAAAAAEAIAAAACIAAABkcnMvZG93bnJldi54bWxQSwECFAAUAAAACACHTuJAMy8F&#10;njsAAAA5AAAAEAAAAAAAAAABACAAAAAMAQAAZHJzL3NoYXBleG1sLnhtbFBLBQYAAAAABgAGAFsB&#10;AAC2AwAAAAA=&#10;">
                  <v:fill on="f" focussize="0,0"/>
                  <v:stroke weight="1.5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202" type="#_x0000_t202" style="position:absolute;left:2577525;top:2089600;height:977450;width:1876500;v-text-anchor:middle;" fillcolor="#FFFFFF" filled="t" stroked="t" coordsize="21600,21600" o:gfxdata="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XiOLG/&#10;AAAA2wAAAA8AAAAAAAAAAQAgAAAAIgAAAGRycy9kb3ducmV2LnhtbFBLAQIUABQAAAAIAIdO4kAz&#10;LwWeOwAAADkAAAAQAAAAAAAAAAEAIAAAAA4BAABkcnMvc2hhcGV4bWwueG1sUEsFBgAAAAAGAAYA&#10;WwEAALgDAAAAAA==&#10;">
                  <v:fill on="t"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pPr>
                          <w:jc w:val="center"/>
                        </w:pPr>
                        <w:r>
                          <w:rPr>
                            <w:rFonts w:ascii="Arial" w:hAnsi="Arial" w:eastAsia="Arial" w:cs="Arial"/>
                            <w:color w:val="000000"/>
                            <w:sz w:val="28"/>
                          </w:rPr>
                          <w:t xml:space="preserve">Tractive </w:t>
                        </w:r>
                      </w:p>
                      <w:p>
                        <w:pPr>
                          <w:jc w:val="center"/>
                        </w:pPr>
                        <w:r>
                          <w:rPr>
                            <w:rFonts w:ascii="Arial" w:hAnsi="Arial" w:eastAsia="Arial" w:cs="Arial"/>
                            <w:color w:val="000000"/>
                            <w:sz w:val="28"/>
                          </w:rPr>
                          <w:t>Measurement Point</w:t>
                        </w:r>
                      </w:p>
                    </w:txbxContent>
                  </v:textbox>
                </v:shape>
                <v:shape id="_x0000_s1026" o:spid="_x0000_s1026" o:spt="32" type="#_x0000_t32" style="position:absolute;left:3395475;top:3067050;flip:x;height:796500;width:120300;" filled="f" stroked="t" coordsize="21600,21600" o:gfxdata="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J3Yva/&#10;AAAA2wAAAA8AAAAAAAAAAQAgAAAAIgAAAGRycy9kb3ducmV2LnhtbFBLAQIUABQAAAAIAIdO4kAz&#10;LwWeOwAAADkAAAAQAAAAAAAAAAEAIAAAAA4BAABkcnMvc2hhcGV4bWwueG1sUEsFBgAAAAAGAAYA&#10;WwEAALgDAAAAAA==&#10;">
                  <v:fill on="f" focussize="0,0"/>
                  <v:stroke color="#FF0000" joinstyle="round" endarrow="block"/>
                  <v:imagedata o:title=""/>
                  <o:lock v:ext="edit" aspectratio="f"/>
                </v:shape>
                <v:shape id="_x0000_s1026" o:spid="_x0000_s1026" o:spt="3" type="#_x0000_t3" style="position:absolute;left:3193500;top:4251975;height:185700;width:201900;v-text-anchor:middle;" filled="f" stroked="t" coordsize="21600,21600" o:gfxdata="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lR7+/&#10;AAAA2wAAAA8AAAAAAAAAAQAgAAAAIgAAAGRycy9kb3ducmV2LnhtbFBLAQIUABQAAAAIAIdO4kAz&#10;LwWeOwAAADkAAAAQAAAAAAAAAAEAIAAAAA4BAABkcnMvc2hhcGV4bWwueG1sUEsFBgAAAAAGAAYA&#10;WwEAALgDAAAAAA==&#10;">
                  <v:fill on="f" focussize="0,0"/>
                  <v:stroke weight="1.5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202" type="#_x0000_t202" style="position:absolute;left:1015424;top:3378945;height:1031131;width:1876500;v-text-anchor:middle;" fillcolor="#FFFFFF" filled="t" stroked="t" coordsize="21600,21600" o:gfxdata="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Uwpsa/&#10;AAAA2wAAAA8AAAAAAAAAAQAgAAAAIgAAAGRycy9kb3ducmV2LnhtbFBLAQIUABQAAAAIAIdO4kAz&#10;LwWeOwAAADkAAAAQAAAAAAAAAAEAIAAAAA4BAABkcnMvc2hhcGV4bWwueG1sUEsFBgAAAAAGAAYA&#10;WwEAALgDAAAAAA==&#10;">
                  <v:fill on="t" focussize="0,0"/>
                  <v:stroke weight="2.25pt" color="#FF0000" joinstyle="round" startarrowwidth="narrow" startarrowlength="short" endarrowwidth="narrow" endarrowlength="short"/>
                  <v:imagedata o:title=""/>
                  <o:lock v:ext="edit" aspectratio="f"/>
                  <v:textbox inset="7.1988188976378pt,7.1988188976378pt,7.1988188976378pt,7.1988188976378pt">
                    <w:txbxContent>
                      <w:p>
                        <w:pPr>
                          <w:jc w:val="center"/>
                        </w:pPr>
                        <w:r>
                          <w:rPr>
                            <w:rFonts w:ascii="Arial" w:hAnsi="Arial" w:eastAsia="Arial" w:cs="Arial"/>
                            <w:color w:val="000000"/>
                            <w:sz w:val="28"/>
                          </w:rPr>
                          <w:t xml:space="preserve">GLV </w:t>
                        </w:r>
                      </w:p>
                      <w:p>
                        <w:pPr>
                          <w:jc w:val="center"/>
                        </w:pPr>
                        <w:r>
                          <w:rPr>
                            <w:rFonts w:ascii="Arial" w:hAnsi="Arial" w:eastAsia="Arial" w:cs="Arial"/>
                            <w:color w:val="000000"/>
                            <w:sz w:val="28"/>
                          </w:rPr>
                          <w:t>Measurement Point</w:t>
                        </w:r>
                      </w:p>
                    </w:txbxContent>
                  </v:textbox>
                </v:shape>
                <v:shape id="_x0000_s1026" o:spid="_x0000_s1026" o:spt="32" type="#_x0000_t32" style="position:absolute;left:2891925;top:4124325;height:154800;width:331200;" filled="f" stroked="t" coordsize="21600,21600" o:gfxdata="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BXw1bsAAADb&#10;AAAADwAAAAAAAAABACAAAAAiAAAAZHJzL2Rvd25yZXYueG1sUEsBAhQAFAAAAAgAh07iQDMvBZ47&#10;AAAAOQAAABAAAAAAAAAAAQAgAAAACgEAAGRycy9zaGFwZXhtbC54bWxQSwUGAAAAAAYABgBbAQAA&#10;tAMAAAAA&#10;">
                  <v:fill on="f" focussize="0,0"/>
                  <v:stroke color="#FF0000" joinstyle="round" endarrow="block"/>
                  <v:imagedata o:title=""/>
                  <o:lock v:ext="edit" aspectratio="f"/>
                </v:shape>
                <w10:wrap type="none"/>
                <w10:anchorlock/>
              </v:group>
            </w:pict>
          </mc:Fallback>
        </mc:AlternateContent>
      </w:r>
    </w:p>
    <w:p>
      <w:pPr>
        <w:pStyle w:val="12"/>
      </w:pPr>
      <w:bookmarkStart w:id="51" w:name="_Toc494397985"/>
      <w:bookmarkStart w:id="52" w:name="_Toc521462325"/>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3</w:t>
      </w:r>
      <w:r>
        <w:fldChar w:fldCharType="end"/>
      </w:r>
      <w:r>
        <w:t xml:space="preserve"> - Measurement Point Location</w:t>
      </w:r>
      <w:bookmarkEnd w:id="51"/>
      <w:bookmarkEnd w:id="52"/>
    </w:p>
    <w:p>
      <w:pPr>
        <w:pStyle w:val="4"/>
      </w:pPr>
      <w:r>
        <w:t>Measurement Point Protection</w:t>
      </w:r>
    </w:p>
    <w:p>
      <w:pPr>
        <w:pStyle w:val="56"/>
        <w:ind w:firstLine="709"/>
      </w:pPr>
      <w:r>
        <w:t>When Electrical Inspection the front of the TSMP will be covered with a cap and the material will be made with 3D print. The cap designed to be easy to put and take but still it can protect the jack from water to get inside. Back of the TSMP will be glued or sealed with tube so the water can’t get inside from the banana jack surface.</w:t>
      </w:r>
    </w:p>
    <w:p>
      <w:pPr>
        <w:pStyle w:val="4"/>
      </w:pPr>
      <w:r>
        <w:t>TSMP Protection Resistor</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5"/>
        <w:gridCol w:w="3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75" w:type="dxa"/>
          </w:tcPr>
          <w:p>
            <w:pPr>
              <w:keepNext/>
            </w:pPr>
            <w:r>
              <w:t>Make / Model:</w:t>
            </w:r>
          </w:p>
        </w:tc>
        <w:tc>
          <w:tcPr>
            <w:tcW w:w="3240" w:type="dxa"/>
          </w:tcPr>
          <w:p>
            <w:pPr>
              <w:pBdr>
                <w:top w:val="none" w:color="auto" w:sz="0" w:space="0"/>
                <w:left w:val="none" w:color="auto" w:sz="0" w:space="0"/>
                <w:bottom w:val="none" w:color="auto" w:sz="0" w:space="0"/>
                <w:right w:val="none" w:color="auto" w:sz="0" w:space="0"/>
                <w:between w:val="none" w:color="auto" w:sz="0" w:space="0"/>
              </w:pBdr>
            </w:pPr>
            <w:r>
              <w:t>Resistor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75" w:type="dxa"/>
          </w:tcPr>
          <w:p>
            <w:pPr>
              <w:keepNext/>
            </w:pPr>
            <w:r>
              <w:t>Resistance:</w:t>
            </w:r>
          </w:p>
        </w:tc>
        <w:tc>
          <w:tcPr>
            <w:tcW w:w="3240" w:type="dxa"/>
          </w:tcPr>
          <w:p>
            <w:pPr>
              <w:pBdr>
                <w:top w:val="none" w:color="auto" w:sz="0" w:space="0"/>
                <w:left w:val="none" w:color="auto" w:sz="0" w:space="0"/>
                <w:bottom w:val="none" w:color="auto" w:sz="0" w:space="0"/>
                <w:right w:val="none" w:color="auto" w:sz="0" w:space="0"/>
                <w:between w:val="none" w:color="auto" w:sz="0" w:space="0"/>
              </w:pBdr>
            </w:pPr>
            <w:r>
              <w:t>10,000Ω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75" w:type="dxa"/>
          </w:tcPr>
          <w:p>
            <w:pPr>
              <w:keepNext/>
            </w:pPr>
            <w:r>
              <w:t>Voltage Rating:</w:t>
            </w:r>
          </w:p>
        </w:tc>
        <w:tc>
          <w:tcPr>
            <w:tcW w:w="3240" w:type="dxa"/>
          </w:tcPr>
          <w:p>
            <w:pPr>
              <w:pBdr>
                <w:top w:val="none" w:color="auto" w:sz="0" w:space="0"/>
                <w:left w:val="none" w:color="auto" w:sz="0" w:space="0"/>
                <w:bottom w:val="none" w:color="auto" w:sz="0" w:space="0"/>
                <w:right w:val="none" w:color="auto" w:sz="0" w:space="0"/>
                <w:between w:val="none" w:color="auto" w:sz="0" w:space="0"/>
              </w:pBdr>
            </w:pPr>
            <w:r>
              <w:t>320V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75" w:type="dxa"/>
          </w:tcPr>
          <w:p>
            <w:pPr>
              <w:keepNext/>
            </w:pPr>
            <w:r>
              <w:t>Power Rating:</w:t>
            </w:r>
          </w:p>
        </w:tc>
        <w:tc>
          <w:tcPr>
            <w:tcW w:w="3240" w:type="dxa"/>
          </w:tcPr>
          <w:p>
            <w:pPr>
              <w:pBdr>
                <w:top w:val="none" w:color="auto" w:sz="0" w:space="0"/>
                <w:left w:val="none" w:color="auto" w:sz="0" w:space="0"/>
                <w:bottom w:val="none" w:color="auto" w:sz="0" w:space="0"/>
                <w:right w:val="none" w:color="auto" w:sz="0" w:space="0"/>
                <w:between w:val="none" w:color="auto" w:sz="0" w:space="0"/>
              </w:pBdr>
            </w:pPr>
            <w:r>
              <w:t>5W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75" w:type="dxa"/>
          </w:tcPr>
          <w:p>
            <w:pPr>
              <w:keepNext/>
            </w:pPr>
            <w:r>
              <w:t>Datasheet:</w:t>
            </w:r>
          </w:p>
        </w:tc>
        <w:tc>
          <w:tcPr>
            <w:tcW w:w="3240" w:type="dxa"/>
          </w:tcPr>
          <w:p>
            <w:pPr>
              <w:pBdr>
                <w:top w:val="none" w:color="auto" w:sz="0" w:space="0"/>
                <w:left w:val="none" w:color="auto" w:sz="0" w:space="0"/>
                <w:bottom w:val="none" w:color="auto" w:sz="0" w:space="0"/>
                <w:right w:val="none" w:color="auto" w:sz="0" w:space="0"/>
                <w:between w:val="none" w:color="auto" w:sz="0" w:space="0"/>
              </w:pBdr>
              <w:rPr>
                <w:color w:val="0563C1"/>
              </w:rPr>
            </w:pPr>
            <w:r>
              <w:fldChar w:fldCharType="begin"/>
            </w:r>
            <w:r>
              <w:instrText xml:space="preserve"> HYPERLINK \l "_Resistor_for_TSMP" \h </w:instrText>
            </w:r>
            <w:r>
              <w:fldChar w:fldCharType="separate"/>
            </w:r>
            <w:r>
              <w:rPr>
                <w:color w:val="1155CC"/>
                <w:u w:val="single"/>
              </w:rPr>
              <w:t>Datasheet</w:t>
            </w:r>
            <w:r>
              <w:rPr>
                <w:color w:val="1155CC"/>
                <w:u w:val="single"/>
              </w:rPr>
              <w:fldChar w:fldCharType="end"/>
            </w:r>
          </w:p>
        </w:tc>
      </w:tr>
    </w:tbl>
    <w:p>
      <w:pPr>
        <w:pStyle w:val="12"/>
      </w:pPr>
      <w:bookmarkStart w:id="53" w:name="_Toc521458755"/>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3</w:t>
      </w:r>
      <w:r>
        <w:fldChar w:fldCharType="end"/>
      </w:r>
      <w:r>
        <w:t xml:space="preserve"> - TSMP Protection Resistor Specifications</w:t>
      </w:r>
      <w:bookmarkEnd w:id="53"/>
    </w:p>
    <w:p/>
    <w:p/>
    <w:p/>
    <w:p/>
    <w:p/>
    <w:p/>
    <w:p/>
    <w:p/>
    <w:p>
      <w:pPr>
        <w:pStyle w:val="4"/>
      </w:pPr>
      <w:r>
        <w:t>TSMP Protection Resistor Location</w:t>
      </w:r>
    </w:p>
    <w:p>
      <w:pPr>
        <w:pStyle w:val="56"/>
        <w:ind w:firstLine="709"/>
      </w:pPr>
      <w:r>
        <w:t>The resistor will be mounted to the pomona banana jack with 3D printed housing like this picture below.</w:t>
      </w:r>
    </w:p>
    <w:p>
      <w:pPr>
        <w:keepNext/>
      </w:pPr>
      <w:r>
        <w:rPr>
          <w:color w:val="FF6600"/>
        </w:rPr>
        <mc:AlternateContent>
          <mc:Choice Requires="wpg">
            <w:drawing>
              <wp:inline distT="114300" distB="114300" distL="114300" distR="114300">
                <wp:extent cx="5943600" cy="3086100"/>
                <wp:effectExtent l="0" t="0" r="0" b="0"/>
                <wp:docPr id="225" name="Group 225"/>
                <wp:cNvGraphicFramePr/>
                <a:graphic xmlns:a="http://schemas.openxmlformats.org/drawingml/2006/main">
                  <a:graphicData uri="http://schemas.microsoft.com/office/word/2010/wordprocessingGroup">
                    <wpg:wgp>
                      <wpg:cNvGrpSpPr/>
                      <wpg:grpSpPr>
                        <a:xfrm>
                          <a:off x="0" y="0"/>
                          <a:ext cx="5943600" cy="3086100"/>
                          <a:chOff x="152400" y="876150"/>
                          <a:chExt cx="6553201" cy="3391208"/>
                        </a:xfrm>
                      </wpg:grpSpPr>
                      <pic:pic xmlns:pic="http://schemas.openxmlformats.org/drawingml/2006/picture">
                        <pic:nvPicPr>
                          <pic:cNvPr id="226" name="Shape 14"/>
                          <pic:cNvPicPr preferRelativeResize="0"/>
                        </pic:nvPicPr>
                        <pic:blipFill>
                          <a:blip r:embed="rId27" cstate="email"/>
                          <a:stretch>
                            <a:fillRect/>
                          </a:stretch>
                        </pic:blipFill>
                        <pic:spPr>
                          <a:xfrm>
                            <a:off x="152400" y="876150"/>
                            <a:ext cx="6553201" cy="3391208"/>
                          </a:xfrm>
                          <a:prstGeom prst="rect">
                            <a:avLst/>
                          </a:prstGeom>
                          <a:noFill/>
                          <a:ln>
                            <a:noFill/>
                          </a:ln>
                        </pic:spPr>
                      </pic:pic>
                    </wpg:wgp>
                  </a:graphicData>
                </a:graphic>
              </wp:inline>
            </w:drawing>
          </mc:Choice>
          <mc:Fallback>
            <w:pict>
              <v:group id="_x0000_s1026" o:spid="_x0000_s1026" o:spt="203" style="height:243pt;width:468pt;" coordorigin="152400,876150" coordsize="6553201,3391208" o:gfxdata="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">
                <o:lock v:ext="edit" aspectratio="f"/>
                <v:shape id="Shape 14" o:spid="_x0000_s1026" o:spt="75" type="#_x0000_t75" style="position:absolute;left:152400;top:876150;height:3391208;width:6553201;" filled="f" o:preferrelative="f" stroked="f" coordsize="21600,21600" o:gfxdata="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wpiwvQAA&#10;ANwAAAAPAAAAAAAAAAEAIAAAACIAAABkcnMvZG93bnJldi54bWxQSwECFAAUAAAACACHTuJAMy8F&#10;njsAAAA5AAAAEAAAAAAAAAABACAAAAAMAQAAZHJzL3NoYXBleG1sLnhtbFBLBQYAAAAABgAGAFsB&#10;AAC2AwAAAAA=&#10;">
                  <v:fill on="f" focussize="0,0"/>
                  <v:stroke on="f"/>
                  <v:imagedata r:id="rId27" o:title=""/>
                  <o:lock v:ext="edit" aspectratio="f"/>
                </v:shape>
                <w10:wrap type="none"/>
                <w10:anchorlock/>
              </v:group>
            </w:pict>
          </mc:Fallback>
        </mc:AlternateContent>
      </w:r>
    </w:p>
    <w:p>
      <w:pPr>
        <w:pStyle w:val="12"/>
      </w:pPr>
      <w:bookmarkStart w:id="54" w:name="_Toc521462326"/>
      <w:bookmarkStart w:id="55" w:name="_Toc494397986"/>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4</w:t>
      </w:r>
      <w:r>
        <w:fldChar w:fldCharType="end"/>
      </w:r>
      <w:r>
        <w:t xml:space="preserve"> - TSMP Protection Resistor Location</w:t>
      </w:r>
      <w:bookmarkEnd w:id="54"/>
      <w:bookmarkEnd w:id="55"/>
    </w:p>
    <w:p>
      <w:pPr>
        <w:pStyle w:val="4"/>
      </w:pPr>
      <w:r>
        <w:t>TSMP Demonstration</w:t>
      </w:r>
    </w:p>
    <w:p>
      <w:pPr>
        <w:pStyle w:val="50"/>
        <w:numPr>
          <w:ilvl w:val="0"/>
          <w:numId w:val="4"/>
        </w:numPr>
        <w:ind w:left="284" w:hanging="284"/>
        <w:jc w:val="both"/>
        <w:rPr>
          <w:color w:val="auto"/>
        </w:rPr>
      </w:pPr>
      <w:r>
        <w:rPr>
          <w:color w:val="auto"/>
        </w:rPr>
        <w:t>Switch the GLVMS to close the GLV circuit and this step is indicated green LED by TSAL</w:t>
      </w:r>
    </w:p>
    <w:p>
      <w:pPr>
        <w:pStyle w:val="50"/>
        <w:numPr>
          <w:ilvl w:val="0"/>
          <w:numId w:val="4"/>
        </w:numPr>
        <w:ind w:left="284" w:hanging="284"/>
        <w:jc w:val="both"/>
        <w:rPr>
          <w:color w:val="auto"/>
        </w:rPr>
      </w:pPr>
      <w:r>
        <w:rPr>
          <w:color w:val="auto"/>
        </w:rPr>
        <w:t>Open the Cap of TSMP</w:t>
      </w:r>
    </w:p>
    <w:p>
      <w:pPr>
        <w:pStyle w:val="50"/>
        <w:numPr>
          <w:ilvl w:val="0"/>
          <w:numId w:val="4"/>
        </w:numPr>
        <w:ind w:left="284" w:hanging="284"/>
        <w:jc w:val="both"/>
        <w:rPr>
          <w:color w:val="auto"/>
        </w:rPr>
      </w:pPr>
      <w:r>
        <w:rPr>
          <w:color w:val="auto"/>
        </w:rPr>
        <w:t>Begin to measure Discharge Resistance value, and Current Limit Resistor Value, and TS voltage when Vehicle is off</w:t>
      </w:r>
    </w:p>
    <w:p>
      <w:pPr>
        <w:pStyle w:val="50"/>
        <w:numPr>
          <w:ilvl w:val="0"/>
          <w:numId w:val="4"/>
        </w:numPr>
        <w:ind w:left="284" w:hanging="284"/>
        <w:jc w:val="both"/>
        <w:rPr>
          <w:color w:val="auto"/>
        </w:rPr>
      </w:pPr>
      <w:r>
        <w:rPr>
          <w:color w:val="auto"/>
        </w:rPr>
        <w:t>Switch TSMS to close the TS circuit and this step is indicated red LED by TSAL</w:t>
      </w:r>
    </w:p>
    <w:p>
      <w:pPr>
        <w:pStyle w:val="50"/>
        <w:numPr>
          <w:ilvl w:val="0"/>
          <w:numId w:val="4"/>
        </w:numPr>
        <w:ind w:left="284" w:hanging="284"/>
        <w:jc w:val="both"/>
        <w:rPr>
          <w:color w:val="auto"/>
        </w:rPr>
      </w:pPr>
      <w:r>
        <w:rPr>
          <w:color w:val="auto"/>
        </w:rPr>
        <w:t>Begin to measure TS voltage when Vehicle is turn on</w:t>
      </w:r>
    </w:p>
    <w:p>
      <w:pPr>
        <w:pStyle w:val="50"/>
        <w:numPr>
          <w:ilvl w:val="0"/>
          <w:numId w:val="4"/>
        </w:numPr>
        <w:ind w:left="284" w:hanging="284"/>
        <w:jc w:val="both"/>
        <w:rPr>
          <w:color w:val="auto"/>
        </w:rPr>
      </w:pPr>
      <w:r>
        <w:rPr>
          <w:color w:val="auto"/>
        </w:rPr>
        <w:t>After all TSMP has been measured, switch TSMS to open TS circuit then switch GLVMS to open GLV circuit</w:t>
      </w:r>
    </w:p>
    <w:p>
      <w:pPr>
        <w:pStyle w:val="50"/>
        <w:numPr>
          <w:ilvl w:val="0"/>
          <w:numId w:val="4"/>
        </w:numPr>
        <w:ind w:left="284" w:hanging="284"/>
        <w:jc w:val="both"/>
        <w:rPr>
          <w:color w:val="auto"/>
        </w:rPr>
      </w:pPr>
      <w:r>
        <w:rPr>
          <w:color w:val="auto"/>
        </w:rPr>
        <w:t>Close the cap of TSMP</w:t>
      </w:r>
    </w:p>
    <w:p>
      <w:pPr>
        <w:pStyle w:val="3"/>
      </w:pPr>
      <w:bookmarkStart w:id="56" w:name="_Toc521464845"/>
      <w:r>
        <w:t>HVD</w:t>
      </w:r>
      <w:bookmarkEnd w:id="56"/>
    </w:p>
    <w:p>
      <w:pPr>
        <w:pStyle w:val="4"/>
      </w:pPr>
      <w:r>
        <w:t>HVD Specifications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gridCol w:w="3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759" w:type="dxa"/>
          </w:tcPr>
          <w:p>
            <w:pPr>
              <w:keepNext/>
            </w:pPr>
            <w:r>
              <w:t>Make / Model:</w:t>
            </w:r>
          </w:p>
        </w:tc>
        <w:tc>
          <w:tcPr>
            <w:tcW w:w="3636" w:type="dxa"/>
          </w:tcPr>
          <w:p>
            <w:r>
              <w:t>AMP+ Manual Service Disconnect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759" w:type="dxa"/>
          </w:tcPr>
          <w:p>
            <w:pPr>
              <w:keepNext/>
            </w:pPr>
            <w:r>
              <w:t>Ampacity:</w:t>
            </w:r>
          </w:p>
        </w:tc>
        <w:tc>
          <w:tcPr>
            <w:tcW w:w="3636" w:type="dxa"/>
          </w:tcPr>
          <w:p>
            <w:r>
              <w:t>350A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759" w:type="dxa"/>
          </w:tcPr>
          <w:p>
            <w:pPr>
              <w:keepNext/>
            </w:pPr>
            <w:r>
              <w:t>Voltage rating:</w:t>
            </w:r>
          </w:p>
        </w:tc>
        <w:tc>
          <w:tcPr>
            <w:tcW w:w="3636" w:type="dxa"/>
          </w:tcPr>
          <w:p>
            <w:r>
              <w:t>700VDC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759" w:type="dxa"/>
          </w:tcPr>
          <w:p>
            <w:pPr>
              <w:keepNext/>
            </w:pPr>
            <w:r>
              <w:t>Datasheet:</w:t>
            </w:r>
          </w:p>
        </w:tc>
        <w:tc>
          <w:tcPr>
            <w:tcW w:w="3636" w:type="dxa"/>
          </w:tcPr>
          <w:p>
            <w:pPr>
              <w:rPr>
                <w:color w:val="FF6600"/>
              </w:rPr>
            </w:pPr>
            <w:r>
              <w:fldChar w:fldCharType="begin"/>
            </w:r>
            <w:r>
              <w:instrText xml:space="preserve"> HYPERLINK \l "_HVD" \h </w:instrText>
            </w:r>
            <w:r>
              <w:fldChar w:fldCharType="separate"/>
            </w:r>
            <w:r>
              <w:rPr>
                <w:color w:val="0563C1"/>
                <w:u w:val="single"/>
              </w:rPr>
              <w:t>Datasheet</w:t>
            </w:r>
            <w:r>
              <w:rPr>
                <w:color w:val="0563C1"/>
                <w:u w:val="single"/>
              </w:rPr>
              <w:fldChar w:fldCharType="end"/>
            </w:r>
          </w:p>
        </w:tc>
      </w:tr>
    </w:tbl>
    <w:p>
      <w:pPr>
        <w:pStyle w:val="12"/>
      </w:pPr>
      <w:bookmarkStart w:id="57" w:name="_Toc521458756"/>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4</w:t>
      </w:r>
      <w:r>
        <w:fldChar w:fldCharType="end"/>
      </w:r>
      <w:r>
        <w:t xml:space="preserve"> - HVD Specifications</w:t>
      </w:r>
      <w:bookmarkEnd w:id="57"/>
    </w:p>
    <w:p/>
    <w:p/>
    <w:p/>
    <w:p/>
    <w:p>
      <w:pPr>
        <w:rPr>
          <w:color w:val="44546A"/>
        </w:rPr>
      </w:pPr>
      <w:r>
        <w:rPr>
          <w:color w:val="44546A"/>
        </w:rPr>
        <w:t>We use circuit external that connecting with HVD. So when HVD is open that interlock will be active.</w:t>
      </w:r>
    </w:p>
    <w:p>
      <w:pPr>
        <w:rPr>
          <w:color w:val="44546A"/>
        </w:rPr>
      </w:pPr>
    </w:p>
    <w:p>
      <w:pPr>
        <w:keepNext/>
      </w:pPr>
      <w:r>
        <w:rPr>
          <w:color w:val="44546A"/>
        </w:rPr>
        <w:drawing>
          <wp:inline distT="114300" distB="114300" distL="114300" distR="114300">
            <wp:extent cx="5762625" cy="3251200"/>
            <wp:effectExtent l="0" t="0" r="9525" b="6350"/>
            <wp:docPr id="171" name="image130.png"/>
            <wp:cNvGraphicFramePr/>
            <a:graphic xmlns:a="http://schemas.openxmlformats.org/drawingml/2006/main">
              <a:graphicData uri="http://schemas.openxmlformats.org/drawingml/2006/picture">
                <pic:pic xmlns:pic="http://schemas.openxmlformats.org/drawingml/2006/picture">
                  <pic:nvPicPr>
                    <pic:cNvPr id="171" name="image130.png"/>
                    <pic:cNvPicPr preferRelativeResize="0"/>
                  </pic:nvPicPr>
                  <pic:blipFill>
                    <a:blip r:embed="rId28"/>
                    <a:srcRect l="3044"/>
                    <a:stretch>
                      <a:fillRect/>
                    </a:stretch>
                  </pic:blipFill>
                  <pic:spPr>
                    <a:xfrm>
                      <a:off x="0" y="0"/>
                      <a:ext cx="5762625" cy="3251200"/>
                    </a:xfrm>
                    <a:prstGeom prst="rect">
                      <a:avLst/>
                    </a:prstGeom>
                    <a:ln>
                      <a:noFill/>
                    </a:ln>
                  </pic:spPr>
                </pic:pic>
              </a:graphicData>
            </a:graphic>
          </wp:inline>
        </w:drawing>
      </w:r>
    </w:p>
    <w:p>
      <w:pPr>
        <w:pStyle w:val="12"/>
      </w:pPr>
      <w:bookmarkStart w:id="58" w:name="_Toc521462327"/>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5</w:t>
      </w:r>
      <w:r>
        <w:fldChar w:fldCharType="end"/>
      </w:r>
      <w:r>
        <w:t xml:space="preserve"> - HVD Interlock</w:t>
      </w:r>
      <w:bookmarkEnd w:id="58"/>
    </w:p>
    <w:p>
      <w:r>
        <w:rPr>
          <w:color w:val="44546A"/>
        </w:rPr>
        <mc:AlternateContent>
          <mc:Choice Requires="wps">
            <w:drawing>
              <wp:anchor distT="0" distB="0" distL="114300" distR="114300" simplePos="0" relativeHeight="251663360" behindDoc="0" locked="0" layoutInCell="1" allowOverlap="1">
                <wp:simplePos x="0" y="0"/>
                <wp:positionH relativeFrom="column">
                  <wp:posOffset>3038475</wp:posOffset>
                </wp:positionH>
                <wp:positionV relativeFrom="paragraph">
                  <wp:posOffset>1994535</wp:posOffset>
                </wp:positionV>
                <wp:extent cx="1819275" cy="4438650"/>
                <wp:effectExtent l="38100" t="0" r="28575" b="57150"/>
                <wp:wrapNone/>
                <wp:docPr id="90" name="Straight Arrow Connector 90"/>
                <wp:cNvGraphicFramePr/>
                <a:graphic xmlns:a="http://schemas.openxmlformats.org/drawingml/2006/main">
                  <a:graphicData uri="http://schemas.microsoft.com/office/word/2010/wordprocessingShape">
                    <wps:wsp>
                      <wps:cNvCnPr/>
                      <wps:spPr>
                        <a:xfrm flipH="1">
                          <a:off x="0" y="0"/>
                          <a:ext cx="1819275" cy="4438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9.25pt;margin-top:157.05pt;height:349.5pt;width:143.25pt;z-index:251663360;mso-width-relative:page;mso-height-relative:page;" filled="f" stroked="t" coordsize="21600,21600" o:gfxdata="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FDcNgAAAAM&#10;AQAADwAAAAAAAAABACAAAAAiAAAAZHJzL2Rvd25yZXYueG1sUEsBAhQAFAAAAAgAh07iQMXduOTj&#10;AQAAqQMAAA4AAAAAAAAAAQAgAAAAJwEAAGRycy9lMm9Eb2MueG1sUEsFBgAAAAAGAAYAWQEAAHwF&#10;AAAAAA==&#10;">
                <v:fill on="f" focussize="0,0"/>
                <v:stroke weight="1.5pt" color="#FF0000 [3204]" miterlimit="8" joinstyle="miter" endarrow="block"/>
                <v:imagedata o:title=""/>
                <o:lock v:ext="edit" aspectratio="f"/>
              </v:shape>
            </w:pict>
          </mc:Fallback>
        </mc:AlternateContent>
      </w:r>
      <w:r>
        <w:rPr>
          <w:color w:val="44546A"/>
        </w:rPr>
        <w:drawing>
          <wp:inline distT="114300" distB="114300" distL="114300" distR="114300">
            <wp:extent cx="5943600" cy="3241675"/>
            <wp:effectExtent l="0" t="0" r="0" b="0"/>
            <wp:docPr id="89" name="image175.png"/>
            <wp:cNvGraphicFramePr/>
            <a:graphic xmlns:a="http://schemas.openxmlformats.org/drawingml/2006/main">
              <a:graphicData uri="http://schemas.openxmlformats.org/drawingml/2006/picture">
                <pic:pic xmlns:pic="http://schemas.openxmlformats.org/drawingml/2006/picture">
                  <pic:nvPicPr>
                    <pic:cNvPr id="89" name="image175.png"/>
                    <pic:cNvPicPr preferRelativeResize="0"/>
                  </pic:nvPicPr>
                  <pic:blipFill>
                    <a:blip r:embed="rId29"/>
                    <a:srcRect/>
                    <a:stretch>
                      <a:fillRect/>
                    </a:stretch>
                  </pic:blipFill>
                  <pic:spPr>
                    <a:xfrm>
                      <a:off x="0" y="0"/>
                      <a:ext cx="5943600" cy="3241964"/>
                    </a:xfrm>
                    <a:prstGeom prst="rect">
                      <a:avLst/>
                    </a:prstGeom>
                  </pic:spPr>
                </pic:pic>
              </a:graphicData>
            </a:graphic>
          </wp:inline>
        </w:drawing>
      </w:r>
    </w:p>
    <w:p>
      <w:pPr>
        <w:keepNext/>
      </w:pPr>
      <w:r>
        <w:rPr>
          <w:color w:val="44546A"/>
        </w:rPr>
        <mc:AlternateContent>
          <mc:Choice Requires="wps">
            <w:drawing>
              <wp:anchor distT="0" distB="0" distL="114300" distR="114300" simplePos="0" relativeHeight="251664384" behindDoc="0" locked="0" layoutInCell="1" allowOverlap="1">
                <wp:simplePos x="0" y="0"/>
                <wp:positionH relativeFrom="column">
                  <wp:posOffset>3133725</wp:posOffset>
                </wp:positionH>
                <wp:positionV relativeFrom="paragraph">
                  <wp:posOffset>-857250</wp:posOffset>
                </wp:positionV>
                <wp:extent cx="381000" cy="933450"/>
                <wp:effectExtent l="38100" t="0" r="19050" b="57150"/>
                <wp:wrapNone/>
                <wp:docPr id="91" name="Straight Arrow Connector 91"/>
                <wp:cNvGraphicFramePr/>
                <a:graphic xmlns:a="http://schemas.openxmlformats.org/drawingml/2006/main">
                  <a:graphicData uri="http://schemas.microsoft.com/office/word/2010/wordprocessingShape">
                    <wps:wsp>
                      <wps:cNvCnPr/>
                      <wps:spPr>
                        <a:xfrm flipH="1">
                          <a:off x="0" y="0"/>
                          <a:ext cx="381000" cy="9334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46.75pt;margin-top:-67.5pt;height:73.5pt;width:30pt;z-index:251664384;mso-width-relative:page;mso-height-relative:page;" filled="f" stroked="t" coordsize="21600,21600" o:gfxdata="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MG5ZETXAAAACwEAAA8A&#10;AAAAAAAAAQAgAAAAIgAAAGRycy9kb3ducmV2LnhtbFBLAQIUABQAAAAIAIdO4kA6s0ae3wEAAKcD&#10;AAAOAAAAAAAAAAEAIAAAACYBAABkcnMvZTJvRG9jLnhtbFBLBQYAAAAABgAGAFkBAAB3BQAAAAA=&#10;">
                <v:fill on="f" focussize="0,0"/>
                <v:stroke weight="1.5pt" color="#FF0000 [3204]" miterlimit="8" joinstyle="miter" endarrow="block"/>
                <v:imagedata o:title=""/>
                <o:lock v:ext="edit" aspectratio="f"/>
              </v:shape>
            </w:pict>
          </mc:Fallback>
        </mc:AlternateContent>
      </w:r>
      <w:r>
        <w:rPr>
          <w:color w:val="44546A"/>
        </w:rPr>
        <w:drawing>
          <wp:inline distT="114300" distB="114300" distL="114300" distR="114300">
            <wp:extent cx="5743575" cy="5048250"/>
            <wp:effectExtent l="76200" t="76200" r="142875" b="133350"/>
            <wp:docPr id="68" name="image172.png"/>
            <wp:cNvGraphicFramePr/>
            <a:graphic xmlns:a="http://schemas.openxmlformats.org/drawingml/2006/main">
              <a:graphicData uri="http://schemas.openxmlformats.org/drawingml/2006/picture">
                <pic:pic xmlns:pic="http://schemas.openxmlformats.org/drawingml/2006/picture">
                  <pic:nvPicPr>
                    <pic:cNvPr id="68" name="image172.png"/>
                    <pic:cNvPicPr preferRelativeResize="0"/>
                  </pic:nvPicPr>
                  <pic:blipFill>
                    <a:blip r:embed="rId30"/>
                    <a:srcRect/>
                    <a:stretch>
                      <a:fillRect/>
                    </a:stretch>
                  </pic:blipFill>
                  <pic:spPr>
                    <a:xfrm>
                      <a:off x="0" y="0"/>
                      <a:ext cx="5743575" cy="50482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2"/>
      </w:pPr>
      <w:bookmarkStart w:id="59" w:name="_Toc521462328"/>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6</w:t>
      </w:r>
      <w:r>
        <w:fldChar w:fldCharType="end"/>
      </w:r>
      <w:r>
        <w:t xml:space="preserve"> - HVD Latching Schematic</w:t>
      </w:r>
      <w:bookmarkEnd w:id="59"/>
    </w:p>
    <w:p>
      <w:pPr>
        <w:pStyle w:val="4"/>
      </w:pPr>
      <w:r>
        <w:t>HVD Location</w:t>
      </w:r>
    </w:p>
    <w:p>
      <w:pPr>
        <w:pStyle w:val="50"/>
        <w:keepNext/>
        <w:rPr>
          <w:color w:val="auto"/>
        </w:rPr>
      </w:pPr>
      <w:r>
        <w:rPr>
          <w:color w:val="auto"/>
        </w:rPr>
        <w:t>Our HVD are 635.21mm above the ground or similar to 63.521cm.</w:t>
      </w:r>
    </w:p>
    <w:p>
      <w:pPr>
        <w:pStyle w:val="50"/>
        <w:keepNext/>
      </w:pPr>
      <w:r>
        <w:drawing>
          <wp:inline distT="114300" distB="114300" distL="114300" distR="114300">
            <wp:extent cx="5347335" cy="4076700"/>
            <wp:effectExtent l="0" t="0" r="5715" b="0"/>
            <wp:docPr id="92" name="image173.png"/>
            <wp:cNvGraphicFramePr/>
            <a:graphic xmlns:a="http://schemas.openxmlformats.org/drawingml/2006/main">
              <a:graphicData uri="http://schemas.openxmlformats.org/drawingml/2006/picture">
                <pic:pic xmlns:pic="http://schemas.openxmlformats.org/drawingml/2006/picture">
                  <pic:nvPicPr>
                    <pic:cNvPr id="92" name="image173.png"/>
                    <pic:cNvPicPr preferRelativeResize="0"/>
                  </pic:nvPicPr>
                  <pic:blipFill>
                    <a:blip r:embed="rId31"/>
                    <a:srcRect b="3240"/>
                    <a:stretch>
                      <a:fillRect/>
                    </a:stretch>
                  </pic:blipFill>
                  <pic:spPr>
                    <a:xfrm>
                      <a:off x="0" y="0"/>
                      <a:ext cx="5348288" cy="4077258"/>
                    </a:xfrm>
                    <a:prstGeom prst="rect">
                      <a:avLst/>
                    </a:prstGeom>
                    <a:ln>
                      <a:noFill/>
                    </a:ln>
                  </pic:spPr>
                </pic:pic>
              </a:graphicData>
            </a:graphic>
          </wp:inline>
        </w:drawing>
      </w:r>
    </w:p>
    <w:p>
      <w:pPr>
        <w:pStyle w:val="12"/>
      </w:pPr>
      <w:bookmarkStart w:id="60" w:name="_Toc494397987"/>
      <w:bookmarkStart w:id="61" w:name="_Toc521462329"/>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7</w:t>
      </w:r>
      <w:r>
        <w:fldChar w:fldCharType="end"/>
      </w:r>
      <w:r>
        <w:t xml:space="preserve"> - HVD Location</w:t>
      </w:r>
      <w:bookmarkEnd w:id="60"/>
      <w:bookmarkEnd w:id="61"/>
    </w:p>
    <w:p>
      <w:pPr>
        <w:pStyle w:val="4"/>
      </w:pPr>
      <w:r>
        <w:t>HVD Connections</w:t>
      </w:r>
    </w:p>
    <w:p>
      <w:pPr>
        <w:pStyle w:val="56"/>
        <w:ind w:firstLine="709"/>
      </w:pPr>
      <w:r>
        <w:t>HVD will be mounted with a non-conductive handle attached directly to the plug. in order to protect the HVD from the rain, HVD will be given glue gunfire on the partition. The HVD using 70 mm</w:t>
      </w:r>
      <w:r>
        <w:rPr>
          <w:vertAlign w:val="superscript"/>
        </w:rPr>
        <w:t>2</w:t>
      </w:r>
      <w:r>
        <w:t xml:space="preserve"> cable that hold up to 220 degrees farenheit and rating up to 600V.</w:t>
      </w:r>
    </w:p>
    <w:p>
      <w:pPr>
        <w:pStyle w:val="56"/>
        <w:ind w:firstLine="0"/>
      </w:pPr>
      <w:r>
        <mc:AlternateContent>
          <mc:Choice Requires="wps">
            <w:drawing>
              <wp:anchor distT="0" distB="0" distL="114300" distR="114300" simplePos="0" relativeHeight="251665408" behindDoc="0" locked="0" layoutInCell="1" allowOverlap="1">
                <wp:simplePos x="0" y="0"/>
                <wp:positionH relativeFrom="column">
                  <wp:posOffset>1524000</wp:posOffset>
                </wp:positionH>
                <wp:positionV relativeFrom="paragraph">
                  <wp:posOffset>1645920</wp:posOffset>
                </wp:positionV>
                <wp:extent cx="390525" cy="495300"/>
                <wp:effectExtent l="19050" t="19050" r="28575" b="19050"/>
                <wp:wrapNone/>
                <wp:docPr id="94" name="Rectangle 94"/>
                <wp:cNvGraphicFramePr/>
                <a:graphic xmlns:a="http://schemas.openxmlformats.org/drawingml/2006/main">
                  <a:graphicData uri="http://schemas.microsoft.com/office/word/2010/wordprocessingShape">
                    <wps:wsp>
                      <wps:cNvSpPr/>
                      <wps:spPr>
                        <a:xfrm>
                          <a:off x="0" y="0"/>
                          <a:ext cx="390525" cy="495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4" o:spid="_x0000_s1026" o:spt="1" style="position:absolute;left:0pt;margin-left:120pt;margin-top:129.6pt;height:39pt;width:30.75pt;z-index:251665408;v-text-anchor:middle;mso-width-relative:page;mso-height-relative:page;" filled="f" stroked="t" coordsize="21600,21600" o:gfxdata="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7djtgAAAALAQAADwAAAAAAAAABACAA&#10;AAAiAAAAZHJzL2Rvd25yZXYueG1sUEsBAhQAFAAAAAgAh07iQAGuGb5GAgAAgQQAAA4AAAAAAAAA&#10;AQAgAAAAJwEAAGRycy9lMm9Eb2MueG1sUEsFBgAAAAAGAAYAWQEAAN8FAAAAAA==&#10;">
                <v:fill on="f" focussize="0,0"/>
                <v:stroke weight="3pt" color="#FF0000 [3204]" miterlimit="8" joinstyle="miter"/>
                <v:imagedata o:title=""/>
                <o:lock v:ext="edit" aspectratio="f"/>
              </v:rect>
            </w:pict>
          </mc:Fallback>
        </mc:AlternateContent>
      </w:r>
      <w:r>
        <w:drawing>
          <wp:inline distT="0" distB="0" distL="0" distR="0">
            <wp:extent cx="5876290" cy="2362200"/>
            <wp:effectExtent l="0" t="0" r="0" b="0"/>
            <wp:docPr id="230" name="Shape 62"/>
            <wp:cNvGraphicFramePr/>
            <a:graphic xmlns:a="http://schemas.openxmlformats.org/drawingml/2006/main">
              <a:graphicData uri="http://schemas.openxmlformats.org/drawingml/2006/picture">
                <pic:pic xmlns:pic="http://schemas.openxmlformats.org/drawingml/2006/picture">
                  <pic:nvPicPr>
                    <pic:cNvPr id="230" name="Shape 62"/>
                    <pic:cNvPicPr preferRelativeResize="0"/>
                  </pic:nvPicPr>
                  <pic:blipFill>
                    <a:blip r:embed="rId32"/>
                    <a:srcRect t="7885" b="3226"/>
                    <a:stretch>
                      <a:fillRect/>
                    </a:stretch>
                  </pic:blipFill>
                  <pic:spPr>
                    <a:xfrm>
                      <a:off x="0" y="0"/>
                      <a:ext cx="5877697" cy="2362511"/>
                    </a:xfrm>
                    <a:prstGeom prst="rect">
                      <a:avLst/>
                    </a:prstGeom>
                    <a:noFill/>
                    <a:ln>
                      <a:noFill/>
                    </a:ln>
                  </pic:spPr>
                </pic:pic>
              </a:graphicData>
            </a:graphic>
          </wp:inline>
        </w:drawing>
      </w:r>
    </w:p>
    <w:p>
      <w:pPr>
        <w:pStyle w:val="56"/>
        <w:ind w:firstLine="0"/>
      </w:pPr>
    </w:p>
    <w:p>
      <w:pPr>
        <w:pStyle w:val="56"/>
        <w:ind w:firstLine="0"/>
      </w:pPr>
    </w:p>
    <w:p>
      <w:pPr>
        <w:pStyle w:val="56"/>
        <w:keepNext/>
        <w:ind w:firstLine="0"/>
      </w:pPr>
      <w:r>
        <w:drawing>
          <wp:inline distT="0" distB="0" distL="0" distR="0">
            <wp:extent cx="5943600" cy="3502025"/>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a:picLocks noChangeAspect="1"/>
                    </pic:cNvPicPr>
                  </pic:nvPicPr>
                  <pic:blipFill>
                    <a:blip r:embed="rId33"/>
                    <a:stretch>
                      <a:fillRect/>
                    </a:stretch>
                  </pic:blipFill>
                  <pic:spPr>
                    <a:xfrm>
                      <a:off x="0" y="0"/>
                      <a:ext cx="5943600" cy="3502573"/>
                    </a:xfrm>
                    <a:prstGeom prst="rect">
                      <a:avLst/>
                    </a:prstGeom>
                  </pic:spPr>
                </pic:pic>
              </a:graphicData>
            </a:graphic>
          </wp:inline>
        </w:drawing>
      </w:r>
    </w:p>
    <w:p>
      <w:pPr>
        <w:pStyle w:val="12"/>
        <w:jc w:val="both"/>
      </w:pPr>
      <w:bookmarkStart w:id="62" w:name="_Toc521462330"/>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8</w:t>
      </w:r>
      <w:r>
        <w:fldChar w:fldCharType="end"/>
      </w:r>
      <w:r>
        <w:t xml:space="preserve"> - HVD General Wiring</w:t>
      </w:r>
      <w:bookmarkEnd w:id="62"/>
    </w:p>
    <w:p>
      <w:pPr>
        <w:pStyle w:val="4"/>
      </w:pPr>
      <w:r>
        <w:t>HVD Demonstration</w:t>
      </w:r>
    </w:p>
    <w:p>
      <w:pPr>
        <w:pStyle w:val="56"/>
        <w:ind w:firstLine="709"/>
      </w:pPr>
      <w:r>
        <w:t>The main HV connector will be installed in the rear of the car above the body where the accumulator is located. HVD is installed at 350 mm above ground level for easy viewing. If HVD is removed, then the system must shut down the tractive system and open the AIRs. HVD can be removed with no more than 10 seconds. HVD is also given a “HVD” mark and to Open, use Safety glove.</w:t>
      </w:r>
    </w:p>
    <w:p>
      <w:pPr>
        <w:pStyle w:val="3"/>
      </w:pPr>
      <w:bookmarkStart w:id="63" w:name="_Toc521464846"/>
      <w:r>
        <w:t>Discharge Circuit</w:t>
      </w:r>
      <w:bookmarkEnd w:id="63"/>
    </w:p>
    <w:p>
      <w:pPr>
        <w:pStyle w:val="4"/>
      </w:pPr>
      <w:r>
        <w:t>Discharge Circuit Component Specifications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5"/>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Make / Model:</w:t>
            </w:r>
          </w:p>
        </w:tc>
        <w:tc>
          <w:tcPr>
            <w:tcW w:w="2700" w:type="dxa"/>
          </w:tcPr>
          <w:p>
            <w:r>
              <w:rPr>
                <w:lang w:val="id-ID"/>
              </w:rPr>
              <w:t>Liwang / RX27-4-30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Resistance:</w:t>
            </w:r>
          </w:p>
        </w:tc>
        <w:tc>
          <w:tcPr>
            <w:tcW w:w="2700" w:type="dxa"/>
          </w:tcPr>
          <w:p>
            <w:pPr>
              <w:pBdr>
                <w:top w:val="none" w:color="auto" w:sz="0" w:space="0"/>
                <w:left w:val="none" w:color="auto" w:sz="0" w:space="0"/>
                <w:bottom w:val="none" w:color="auto" w:sz="0" w:space="0"/>
                <w:right w:val="none" w:color="auto" w:sz="0" w:space="0"/>
                <w:between w:val="none" w:color="auto" w:sz="0" w:space="0"/>
              </w:pBdr>
            </w:pPr>
            <w:r>
              <w:t>2KΩ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Voltage:</w:t>
            </w:r>
          </w:p>
        </w:tc>
        <w:tc>
          <w:tcPr>
            <w:tcW w:w="2700" w:type="dxa"/>
          </w:tcPr>
          <w:p>
            <w:pPr>
              <w:pBdr>
                <w:top w:val="none" w:color="auto" w:sz="0" w:space="0"/>
                <w:left w:val="none" w:color="auto" w:sz="0" w:space="0"/>
                <w:bottom w:val="none" w:color="auto" w:sz="0" w:space="0"/>
                <w:right w:val="none" w:color="auto" w:sz="0" w:space="0"/>
                <w:between w:val="none" w:color="auto" w:sz="0" w:space="0"/>
              </w:pBdr>
            </w:pPr>
            <w:r>
              <w:t>1000V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Power:</w:t>
            </w:r>
          </w:p>
        </w:tc>
        <w:tc>
          <w:tcPr>
            <w:tcW w:w="2700" w:type="dxa"/>
          </w:tcPr>
          <w:p>
            <w:pPr>
              <w:pBdr>
                <w:top w:val="none" w:color="auto" w:sz="0" w:space="0"/>
                <w:left w:val="none" w:color="auto" w:sz="0" w:space="0"/>
                <w:bottom w:val="none" w:color="auto" w:sz="0" w:space="0"/>
                <w:right w:val="none" w:color="auto" w:sz="0" w:space="0"/>
                <w:between w:val="none" w:color="auto" w:sz="0" w:space="0"/>
              </w:pBdr>
            </w:pPr>
            <w:r>
              <w:t>30W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Power @15sec:</w:t>
            </w:r>
          </w:p>
        </w:tc>
        <w:tc>
          <w:tcPr>
            <w:tcW w:w="2700" w:type="dxa"/>
          </w:tcPr>
          <w:p>
            <w:pPr>
              <w:pBdr>
                <w:top w:val="none" w:color="auto" w:sz="0" w:space="0"/>
                <w:left w:val="none" w:color="auto" w:sz="0" w:space="0"/>
                <w:bottom w:val="none" w:color="auto" w:sz="0" w:space="0"/>
                <w:right w:val="none" w:color="auto" w:sz="0" w:space="0"/>
                <w:between w:val="none" w:color="auto" w:sz="0" w:space="0"/>
              </w:pBdr>
            </w:pPr>
            <w:r>
              <w:t>80W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0" w:hRule="atLeast"/>
        </w:trPr>
        <w:tc>
          <w:tcPr>
            <w:tcW w:w="2335" w:type="dxa"/>
          </w:tcPr>
          <w:p>
            <w:pPr>
              <w:keepNext/>
            </w:pPr>
            <w:r>
              <w:t>Datasheet</w:t>
            </w:r>
          </w:p>
        </w:tc>
        <w:tc>
          <w:tcPr>
            <w:tcW w:w="2700" w:type="dxa"/>
          </w:tcPr>
          <w:p>
            <w:pPr>
              <w:pBdr>
                <w:top w:val="none" w:color="auto" w:sz="0" w:space="0"/>
                <w:left w:val="none" w:color="auto" w:sz="0" w:space="0"/>
                <w:bottom w:val="none" w:color="auto" w:sz="0" w:space="0"/>
                <w:right w:val="none" w:color="auto" w:sz="0" w:space="0"/>
                <w:between w:val="none" w:color="auto" w:sz="0" w:space="0"/>
              </w:pBdr>
              <w:rPr>
                <w:color w:val="FF6600"/>
              </w:rPr>
            </w:pPr>
            <w:r>
              <w:fldChar w:fldCharType="begin"/>
            </w:r>
            <w:r>
              <w:instrText xml:space="preserve"> HYPERLINK \l "_Precharge_and_Discharge" \h </w:instrText>
            </w:r>
            <w:r>
              <w:fldChar w:fldCharType="separate"/>
            </w:r>
            <w:r>
              <w:rPr>
                <w:color w:val="1155CC"/>
                <w:u w:val="single"/>
              </w:rPr>
              <w:t>Datasheet</w:t>
            </w:r>
            <w:r>
              <w:rPr>
                <w:color w:val="1155CC"/>
                <w:u w:val="single"/>
              </w:rPr>
              <w:fldChar w:fldCharType="end"/>
            </w:r>
          </w:p>
        </w:tc>
      </w:tr>
    </w:tbl>
    <w:p>
      <w:pPr>
        <w:pStyle w:val="12"/>
      </w:pPr>
      <w:bookmarkStart w:id="64" w:name="_Toc521458757"/>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5</w:t>
      </w:r>
      <w:r>
        <w:fldChar w:fldCharType="end"/>
      </w:r>
      <w:r>
        <w:t xml:space="preserve"> - Discharge Resistor Specifications</w:t>
      </w:r>
      <w:bookmarkEnd w:id="64"/>
    </w:p>
    <w:tbl>
      <w:tblPr>
        <w:tblStyle w:val="34"/>
        <w:tblW w:w="61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5"/>
        <w:gridCol w:w="35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05" w:type="dxa"/>
          </w:tcPr>
          <w:p>
            <w:pPr>
              <w:keepNext/>
            </w:pPr>
            <w:r>
              <w:t>Make / Model:</w:t>
            </w:r>
          </w:p>
        </w:tc>
        <w:tc>
          <w:tcPr>
            <w:tcW w:w="3510" w:type="dxa"/>
          </w:tcPr>
          <w:p>
            <w:pPr>
              <w:pBdr>
                <w:top w:val="none" w:color="auto" w:sz="0" w:space="0"/>
                <w:left w:val="none" w:color="auto" w:sz="0" w:space="0"/>
                <w:bottom w:val="none" w:color="auto" w:sz="0" w:space="0"/>
                <w:right w:val="none" w:color="auto" w:sz="0" w:space="0"/>
                <w:between w:val="none" w:color="auto" w:sz="0" w:space="0"/>
              </w:pBdr>
            </w:pPr>
            <w:r>
              <w:t>Tyco EV200 Contactor 500AMP 320V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05" w:type="dxa"/>
          </w:tcPr>
          <w:p>
            <w:pPr>
              <w:keepNext/>
            </w:pPr>
            <w:r>
              <w:t>Contact Current Rating:</w:t>
            </w:r>
          </w:p>
        </w:tc>
        <w:tc>
          <w:tcPr>
            <w:tcW w:w="3510" w:type="dxa"/>
          </w:tcPr>
          <w:p>
            <w:pPr>
              <w:pBdr>
                <w:top w:val="none" w:color="auto" w:sz="0" w:space="0"/>
                <w:left w:val="none" w:color="auto" w:sz="0" w:space="0"/>
                <w:bottom w:val="none" w:color="auto" w:sz="0" w:space="0"/>
                <w:right w:val="none" w:color="auto" w:sz="0" w:space="0"/>
                <w:between w:val="none" w:color="auto" w:sz="0" w:space="0"/>
              </w:pBdr>
            </w:pPr>
            <w:r>
              <w:t>500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05" w:type="dxa"/>
          </w:tcPr>
          <w:p>
            <w:pPr>
              <w:keepNext/>
            </w:pPr>
            <w:r>
              <w:t>Contact Voltage Rating:</w:t>
            </w:r>
          </w:p>
        </w:tc>
        <w:tc>
          <w:tcPr>
            <w:tcW w:w="3510" w:type="dxa"/>
          </w:tcPr>
          <w:p>
            <w:pPr>
              <w:pBdr>
                <w:top w:val="none" w:color="auto" w:sz="0" w:space="0"/>
                <w:left w:val="none" w:color="auto" w:sz="0" w:space="0"/>
                <w:bottom w:val="none" w:color="auto" w:sz="0" w:space="0"/>
                <w:right w:val="none" w:color="auto" w:sz="0" w:space="0"/>
                <w:between w:val="none" w:color="auto" w:sz="0" w:space="0"/>
              </w:pBdr>
            </w:pPr>
            <w:r>
              <w:t>320V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05" w:type="dxa"/>
          </w:tcPr>
          <w:p>
            <w:pPr>
              <w:keepNext/>
            </w:pPr>
            <w:r>
              <w:t>Datasheet:</w:t>
            </w:r>
          </w:p>
        </w:tc>
        <w:tc>
          <w:tcPr>
            <w:tcW w:w="3510" w:type="dxa"/>
          </w:tcPr>
          <w:p>
            <w:pPr>
              <w:pBdr>
                <w:top w:val="none" w:color="auto" w:sz="0" w:space="0"/>
                <w:left w:val="none" w:color="auto" w:sz="0" w:space="0"/>
                <w:bottom w:val="none" w:color="auto" w:sz="0" w:space="0"/>
                <w:right w:val="none" w:color="auto" w:sz="0" w:space="0"/>
                <w:between w:val="none" w:color="auto" w:sz="0" w:space="0"/>
              </w:pBdr>
              <w:rPr>
                <w:color w:val="FF6600"/>
              </w:rPr>
            </w:pPr>
            <w:r>
              <w:fldChar w:fldCharType="begin"/>
            </w:r>
            <w:r>
              <w:instrText xml:space="preserve"> HYPERLINK \l "_Tyco_EV200_Contactor" \h </w:instrText>
            </w:r>
            <w:r>
              <w:fldChar w:fldCharType="separate"/>
            </w:r>
            <w:r>
              <w:rPr>
                <w:color w:val="1155CC"/>
                <w:u w:val="single"/>
              </w:rPr>
              <w:t>Datasheet</w:t>
            </w:r>
            <w:r>
              <w:rPr>
                <w:color w:val="1155CC"/>
                <w:u w:val="single"/>
              </w:rPr>
              <w:fldChar w:fldCharType="end"/>
            </w:r>
          </w:p>
        </w:tc>
      </w:tr>
    </w:tbl>
    <w:p>
      <w:pPr>
        <w:pStyle w:val="12"/>
      </w:pPr>
      <w:bookmarkStart w:id="65" w:name="_Toc521458758"/>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6</w:t>
      </w:r>
      <w:r>
        <w:fldChar w:fldCharType="end"/>
      </w:r>
      <w:r>
        <w:t xml:space="preserve"> - Discharge Relay Specifications</w:t>
      </w:r>
      <w:bookmarkEnd w:id="65"/>
    </w:p>
    <w:p>
      <w:pPr>
        <w:pStyle w:val="4"/>
      </w:pPr>
      <w:r>
        <w:t>Discharge Circuit Location</w:t>
      </w:r>
    </w:p>
    <w:p>
      <w:pPr>
        <w:pStyle w:val="50"/>
        <w:keepNext/>
      </w:pPr>
      <w:r>
        <w:rPr>
          <w:i/>
          <w:color w:val="44546A"/>
          <w:sz w:val="18"/>
          <w:szCs w:val="18"/>
        </w:rPr>
        <mc:AlternateContent>
          <mc:Choice Requires="wpg">
            <w:drawing>
              <wp:inline distT="114300" distB="114300" distL="114300" distR="114300">
                <wp:extent cx="5943600" cy="3393440"/>
                <wp:effectExtent l="0" t="0" r="0" b="0"/>
                <wp:docPr id="236" name="Group 236"/>
                <wp:cNvGraphicFramePr/>
                <a:graphic xmlns:a="http://schemas.openxmlformats.org/drawingml/2006/main">
                  <a:graphicData uri="http://schemas.microsoft.com/office/word/2010/wordprocessingGroup">
                    <wpg:wgp>
                      <wpg:cNvGrpSpPr/>
                      <wpg:grpSpPr>
                        <a:xfrm>
                          <a:off x="0" y="0"/>
                          <a:ext cx="5943600" cy="3393440"/>
                          <a:chOff x="152400" y="152400"/>
                          <a:chExt cx="6553201" cy="3735390"/>
                        </a:xfrm>
                      </wpg:grpSpPr>
                      <pic:pic xmlns:pic="http://schemas.openxmlformats.org/drawingml/2006/picture">
                        <pic:nvPicPr>
                          <pic:cNvPr id="239" name="Shape 28" descr="discharge_relay.PNG"/>
                          <pic:cNvPicPr preferRelativeResize="0"/>
                        </pic:nvPicPr>
                        <pic:blipFill>
                          <a:blip r:embed="rId34"/>
                          <a:stretch>
                            <a:fillRect/>
                          </a:stretch>
                        </pic:blipFill>
                        <pic:spPr>
                          <a:xfrm>
                            <a:off x="152400" y="152400"/>
                            <a:ext cx="6553201" cy="3735390"/>
                          </a:xfrm>
                          <a:prstGeom prst="rect">
                            <a:avLst/>
                          </a:prstGeom>
                          <a:noFill/>
                          <a:ln>
                            <a:noFill/>
                          </a:ln>
                        </pic:spPr>
                      </pic:pic>
                      <wps:wsp>
                        <wps:cNvPr id="241" name="Oval 241"/>
                        <wps:cNvSpPr/>
                        <wps:spPr>
                          <a:xfrm>
                            <a:off x="2352675" y="2000250"/>
                            <a:ext cx="1152600" cy="1114500"/>
                          </a:xfrm>
                          <a:prstGeom prst="ellipse">
                            <a:avLst/>
                          </a:prstGeom>
                          <a:noFill/>
                          <a:ln w="9525"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g:wgp>
                  </a:graphicData>
                </a:graphic>
              </wp:inline>
            </w:drawing>
          </mc:Choice>
          <mc:Fallback>
            <w:pict>
              <v:group id="_x0000_s1026" o:spid="_x0000_s1026" o:spt="203" style="height:267.2pt;width:468pt;" coordorigin="152400,152400" coordsize="6553201,3735390" o:gfxdata="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">
                <o:lock v:ext="edit" aspectratio="f"/>
                <v:shape id="Shape 28" o:spid="_x0000_s1026" o:spt="75" alt="discharge_relay.PNG" type="#_x0000_t75" style="position:absolute;left:152400;top:152400;height:3735390;width:6553201;" filled="f" o:preferrelative="f" stroked="f" coordsize="21600,21600" o:gfxdata="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3elL4A&#10;AADcAAAADwAAAAAAAAABACAAAAAiAAAAZHJzL2Rvd25yZXYueG1sUEsBAhQAFAAAAAgAh07iQDMv&#10;BZ47AAAAOQAAABAAAAAAAAAAAQAgAAAADQEAAGRycy9zaGFwZXhtbC54bWxQSwUGAAAAAAYABgBb&#10;AQAAtwMAAAAA&#10;">
                  <v:fill on="f" focussize="0,0"/>
                  <v:stroke on="f"/>
                  <v:imagedata r:id="rId34" o:title=""/>
                  <o:lock v:ext="edit" aspectratio="f"/>
                </v:shape>
                <v:shape id="_x0000_s1026" o:spid="_x0000_s1026" o:spt="3" type="#_x0000_t3" style="position:absolute;left:2352675;top:2000250;height:1114500;width:1152600;v-text-anchor:middle;" filled="f" stroked="t" coordsize="21600,21600" o:gfxdata="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U9E8vQAA&#10;ANwAAAAPAAAAAAAAAAEAIAAAACIAAABkcnMvZG93bnJldi54bWxQSwECFAAUAAAACACHTuJAMy8F&#10;njsAAAA5AAAAEAAAAAAAAAABACAAAAAMAQAAZHJzL3NoYXBleG1sLnhtbFBLBQYAAAAABgAGAFsB&#10;AAC2AwAAAAA=&#10;">
                  <v:fill on="f" focussize="0,0"/>
                  <v:stroke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w10:wrap type="none"/>
                <w10:anchorlock/>
              </v:group>
            </w:pict>
          </mc:Fallback>
        </mc:AlternateContent>
      </w:r>
    </w:p>
    <w:p>
      <w:pPr>
        <w:pStyle w:val="12"/>
      </w:pPr>
      <w:bookmarkStart w:id="66" w:name="_Toc494397988"/>
      <w:bookmarkStart w:id="67" w:name="_Toc521462331"/>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9</w:t>
      </w:r>
      <w:r>
        <w:fldChar w:fldCharType="end"/>
      </w:r>
      <w:r>
        <w:t xml:space="preserve"> - Discharge Circuit Component Locations</w:t>
      </w:r>
      <w:bookmarkEnd w:id="66"/>
      <w:bookmarkEnd w:id="67"/>
    </w:p>
    <w:p>
      <w:pPr>
        <w:pStyle w:val="4"/>
      </w:pPr>
      <w:r>
        <w:t>Discharge Circuit Control</w:t>
      </w:r>
    </w:p>
    <w:p>
      <w:pPr>
        <w:rPr>
          <w:color w:val="FF6600"/>
        </w:rPr>
      </w:pPr>
    </w:p>
    <w:p>
      <w:pPr>
        <w:keepNext/>
      </w:pPr>
      <w:r>
        <w:rPr>
          <w:color w:val="FF6600"/>
        </w:rPr>
        <w:drawing>
          <wp:inline distT="114300" distB="114300" distL="114300" distR="114300">
            <wp:extent cx="5838190" cy="2694305"/>
            <wp:effectExtent l="0" t="0" r="10160" b="10795"/>
            <wp:docPr id="172" name="image136.png"/>
            <wp:cNvGraphicFramePr/>
            <a:graphic xmlns:a="http://schemas.openxmlformats.org/drawingml/2006/main">
              <a:graphicData uri="http://schemas.openxmlformats.org/drawingml/2006/picture">
                <pic:pic xmlns:pic="http://schemas.openxmlformats.org/drawingml/2006/picture">
                  <pic:nvPicPr>
                    <pic:cNvPr id="172" name="image136.png"/>
                    <pic:cNvPicPr preferRelativeResize="0"/>
                  </pic:nvPicPr>
                  <pic:blipFill>
                    <a:blip r:embed="rId35"/>
                    <a:srcRect l="2010" r="257"/>
                    <a:stretch>
                      <a:fillRect/>
                    </a:stretch>
                  </pic:blipFill>
                  <pic:spPr>
                    <a:xfrm>
                      <a:off x="0" y="0"/>
                      <a:ext cx="5838824" cy="2694313"/>
                    </a:xfrm>
                    <a:prstGeom prst="rect">
                      <a:avLst/>
                    </a:prstGeom>
                    <a:ln>
                      <a:noFill/>
                    </a:ln>
                  </pic:spPr>
                </pic:pic>
              </a:graphicData>
            </a:graphic>
          </wp:inline>
        </w:drawing>
      </w:r>
    </w:p>
    <w:p>
      <w:pPr>
        <w:pStyle w:val="12"/>
      </w:pPr>
      <w:bookmarkStart w:id="68" w:name="_Toc521462332"/>
      <w:r>
        <w:t xml:space="preserve">Figure </w:t>
      </w:r>
      <w:r>
        <w:fldChar w:fldCharType="begin"/>
      </w:r>
      <w:r>
        <w:instrText xml:space="preserve"> STYLEREF 1 \s </w:instrText>
      </w:r>
      <w:r>
        <w:fldChar w:fldCharType="separate"/>
      </w:r>
      <w:r>
        <w:t>4</w:t>
      </w:r>
      <w:r>
        <w:fldChar w:fldCharType="end"/>
      </w:r>
      <w:r>
        <w:noBreakHyphen/>
      </w:r>
      <w:r>
        <w:fldChar w:fldCharType="begin"/>
      </w:r>
      <w:r>
        <w:instrText xml:space="preserve"> SEQ Figure \* ARABIC \s 1 </w:instrText>
      </w:r>
      <w:r>
        <w:fldChar w:fldCharType="separate"/>
      </w:r>
      <w:r>
        <w:t>10</w:t>
      </w:r>
      <w:r>
        <w:fldChar w:fldCharType="end"/>
      </w:r>
      <w:r>
        <w:t xml:space="preserve"> -  Discharge Circuit</w:t>
      </w:r>
      <w:bookmarkEnd w:id="68"/>
    </w:p>
    <w:p>
      <w:pPr>
        <w:pStyle w:val="56"/>
      </w:pPr>
      <w:r>
        <w:t>Discharge Relay is closed when AIRs Closed or shutdown circuit open. Shutdown circuit output that parallel with Precharge is used to trigger relay to close Discharge Circuit. Schematic Discharge circuit is displayed above. Discharge will take not more than 5 seconds to make bus capacitance bus, the decrease of voltage is displayed below</w:t>
      </w:r>
    </w:p>
    <w:p>
      <w:pPr>
        <w:pStyle w:val="56"/>
      </w:pPr>
    </w:p>
    <w:p>
      <w:pPr>
        <w:pStyle w:val="56"/>
      </w:pPr>
    </w:p>
    <w:p>
      <w:pPr>
        <w:pStyle w:val="56"/>
      </w:pPr>
    </w:p>
    <w:p>
      <w:pPr>
        <w:pStyle w:val="56"/>
      </w:pPr>
      <w:r>
        <mc:AlternateContent>
          <mc:Choice Requires="wpg">
            <w:drawing>
              <wp:inline distT="114300" distB="114300" distL="114300" distR="114300">
                <wp:extent cx="4319905" cy="2519680"/>
                <wp:effectExtent l="0" t="0" r="4445" b="0"/>
                <wp:docPr id="242" name="Group 242"/>
                <wp:cNvGraphicFramePr/>
                <a:graphic xmlns:a="http://schemas.openxmlformats.org/drawingml/2006/main">
                  <a:graphicData uri="http://schemas.microsoft.com/office/word/2010/wordprocessingGroup">
                    <wpg:wgp>
                      <wpg:cNvGrpSpPr/>
                      <wpg:grpSpPr>
                        <a:xfrm>
                          <a:off x="0" y="0"/>
                          <a:ext cx="4320000" cy="2520000"/>
                          <a:chOff x="152400" y="152400"/>
                          <a:chExt cx="6553200" cy="4162175"/>
                        </a:xfrm>
                      </wpg:grpSpPr>
                      <pic:pic xmlns:pic="http://schemas.openxmlformats.org/drawingml/2006/picture">
                        <pic:nvPicPr>
                          <pic:cNvPr id="243" name="Shape 20" descr="DischargeVoltagev2.jpg"/>
                          <pic:cNvPicPr preferRelativeResize="0"/>
                        </pic:nvPicPr>
                        <pic:blipFill>
                          <a:blip r:embed="rId36"/>
                          <a:srcRect t="-1153"/>
                          <a:stretch>
                            <a:fillRect/>
                          </a:stretch>
                        </pic:blipFill>
                        <pic:spPr>
                          <a:xfrm>
                            <a:off x="152400" y="152400"/>
                            <a:ext cx="6553200" cy="4162175"/>
                          </a:xfrm>
                          <a:prstGeom prst="rect">
                            <a:avLst/>
                          </a:prstGeom>
                          <a:noFill/>
                          <a:ln>
                            <a:noFill/>
                          </a:ln>
                        </pic:spPr>
                      </pic:pic>
                    </wpg:wgp>
                  </a:graphicData>
                </a:graphic>
              </wp:inline>
            </w:drawing>
          </mc:Choice>
          <mc:Fallback>
            <w:pict>
              <v:group id="_x0000_s1026" o:spid="_x0000_s1026" o:spt="203" style="height:198.4pt;width:340.15pt;" coordorigin="152400,152400" coordsize="6553200,4162175" o:gfxdata="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">
                <o:lock v:ext="edit" aspectratio="f"/>
                <v:shape id="Shape 20" o:spid="_x0000_s1026" o:spt="75" alt="DischargeVoltagev2.jpg" type="#_x0000_t75" style="position:absolute;left:152400;top:152400;height:4162175;width:6553200;" filled="f" o:preferrelative="f" stroked="f" coordsize="21600,21600" o:gfxdata="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uPbk74A&#10;AADcAAAADwAAAAAAAAABACAAAAAiAAAAZHJzL2Rvd25yZXYueG1sUEsBAhQAFAAAAAgAh07iQDMv&#10;BZ47AAAAOQAAABAAAAAAAAAAAQAgAAAADQEAAGRycy9zaGFwZXhtbC54bWxQSwUGAAAAAAYABgBb&#10;AQAAtwMAAAAA&#10;">
                  <v:fill on="f" focussize="0,0"/>
                  <v:stroke on="f"/>
                  <v:imagedata r:id="rId36" croptop="-756f" o:title=""/>
                  <o:lock v:ext="edit" aspectratio="f"/>
                </v:shape>
                <w10:wrap type="none"/>
                <w10:anchorlock/>
              </v:group>
            </w:pict>
          </mc:Fallback>
        </mc:AlternateContent>
      </w:r>
    </w:p>
    <w:p>
      <w:pPr>
        <w:pStyle w:val="4"/>
      </w:pPr>
      <w:r>
        <w:t>Discharge Circuit Demonstration</w:t>
      </w:r>
    </w:p>
    <w:p>
      <w:pPr>
        <w:numPr>
          <w:ilvl w:val="0"/>
          <w:numId w:val="5"/>
        </w:numPr>
        <w:pBdr>
          <w:top w:val="none" w:color="auto" w:sz="0" w:space="0"/>
          <w:left w:val="none" w:color="auto" w:sz="0" w:space="0"/>
          <w:bottom w:val="none" w:color="auto" w:sz="0" w:space="0"/>
          <w:right w:val="none" w:color="auto" w:sz="0" w:space="0"/>
          <w:between w:val="none" w:color="auto" w:sz="0" w:space="0"/>
        </w:pBdr>
        <w:ind w:left="284" w:hanging="284"/>
        <w:contextualSpacing/>
      </w:pPr>
      <w:r>
        <w:t>When Shutdown Circuit closed, Discharge relay will open.</w:t>
      </w:r>
    </w:p>
    <w:p>
      <w:pPr>
        <w:numPr>
          <w:ilvl w:val="0"/>
          <w:numId w:val="5"/>
        </w:numPr>
        <w:pBdr>
          <w:top w:val="none" w:color="auto" w:sz="0" w:space="0"/>
          <w:left w:val="none" w:color="auto" w:sz="0" w:space="0"/>
          <w:bottom w:val="none" w:color="auto" w:sz="0" w:space="0"/>
          <w:right w:val="none" w:color="auto" w:sz="0" w:space="0"/>
          <w:between w:val="none" w:color="auto" w:sz="0" w:space="0"/>
        </w:pBdr>
        <w:ind w:left="284" w:hanging="284"/>
        <w:contextualSpacing/>
      </w:pPr>
      <w:r>
        <w:t>When Shutdown circuit Open, Discharge relay triggered and would close and going to discharge bus capacitance</w:t>
      </w:r>
    </w:p>
    <w:p>
      <w:pPr>
        <w:numPr>
          <w:ilvl w:val="0"/>
          <w:numId w:val="5"/>
        </w:numPr>
        <w:pBdr>
          <w:top w:val="none" w:color="auto" w:sz="0" w:space="0"/>
          <w:left w:val="none" w:color="auto" w:sz="0" w:space="0"/>
          <w:bottom w:val="none" w:color="auto" w:sz="0" w:space="0"/>
          <w:right w:val="none" w:color="auto" w:sz="0" w:space="0"/>
          <w:between w:val="none" w:color="auto" w:sz="0" w:space="0"/>
        </w:pBdr>
        <w:ind w:left="284" w:hanging="284"/>
        <w:contextualSpacing/>
      </w:pPr>
      <w:r>
        <w:t>Discharge will take not more than 5 second to make bus capacitance &lt; 60VDC</w:t>
      </w:r>
    </w:p>
    <w:p>
      <w:pPr>
        <w:pStyle w:val="2"/>
      </w:pPr>
      <w:bookmarkStart w:id="69" w:name="_Toc521464847"/>
      <w:r>
        <w:t>Accumulator</w:t>
      </w:r>
      <w:bookmarkEnd w:id="69"/>
    </w:p>
    <w:p>
      <w:pPr>
        <w:pStyle w:val="3"/>
      </w:pPr>
      <w:bookmarkStart w:id="70" w:name="_Toc521464848"/>
      <w:r>
        <w:t>Accumulator Schematic</w:t>
      </w:r>
      <w:bookmarkEnd w:id="70"/>
    </w:p>
    <w:p>
      <w:pPr>
        <w:pStyle w:val="37"/>
        <w:keepNext/>
        <w:ind w:left="0"/>
      </w:pPr>
      <w:r>
        <w:drawing>
          <wp:inline distT="114300" distB="114300" distL="114300" distR="114300">
            <wp:extent cx="5942965" cy="4690110"/>
            <wp:effectExtent l="0" t="0" r="635" b="0"/>
            <wp:docPr id="173" name="image170.png"/>
            <wp:cNvGraphicFramePr/>
            <a:graphic xmlns:a="http://schemas.openxmlformats.org/drawingml/2006/main">
              <a:graphicData uri="http://schemas.openxmlformats.org/drawingml/2006/picture">
                <pic:pic xmlns:pic="http://schemas.openxmlformats.org/drawingml/2006/picture">
                  <pic:nvPicPr>
                    <pic:cNvPr id="173" name="image170.png"/>
                    <pic:cNvPicPr preferRelativeResize="0"/>
                  </pic:nvPicPr>
                  <pic:blipFill>
                    <a:blip r:embed="rId37"/>
                    <a:srcRect t="1005" b="-1"/>
                    <a:stretch>
                      <a:fillRect/>
                    </a:stretch>
                  </pic:blipFill>
                  <pic:spPr>
                    <a:xfrm>
                      <a:off x="0" y="0"/>
                      <a:ext cx="5943600" cy="4690271"/>
                    </a:xfrm>
                    <a:prstGeom prst="rect">
                      <a:avLst/>
                    </a:prstGeom>
                    <a:ln>
                      <a:noFill/>
                    </a:ln>
                  </pic:spPr>
                </pic:pic>
              </a:graphicData>
            </a:graphic>
          </wp:inline>
        </w:drawing>
      </w:r>
    </w:p>
    <w:p>
      <w:pPr>
        <w:pStyle w:val="12"/>
      </w:pPr>
      <w:bookmarkStart w:id="71" w:name="_Toc521462333"/>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1</w:t>
      </w:r>
      <w:r>
        <w:fldChar w:fldCharType="end"/>
      </w:r>
      <w:r>
        <w:t xml:space="preserve"> - Accumulator Schematic</w:t>
      </w:r>
      <w:bookmarkEnd w:id="71"/>
    </w:p>
    <w:p>
      <w:pPr>
        <w:pStyle w:val="3"/>
      </w:pPr>
      <w:bookmarkStart w:id="72" w:name="_Toc521464849"/>
      <w:r>
        <w:t>Cells</w:t>
      </w:r>
      <w:bookmarkEnd w:id="72"/>
    </w:p>
    <w:p>
      <w:pPr>
        <w:pStyle w:val="4"/>
      </w:pPr>
      <w:r>
        <w:t>Cell Specifications</w:t>
      </w:r>
    </w:p>
    <w:tbl>
      <w:tblPr>
        <w:tblStyle w:val="33"/>
        <w:tblW w:w="9270" w:type="dxa"/>
        <w:tblInd w:w="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55" w:type="dxa"/>
          <w:left w:w="55" w:type="dxa"/>
          <w:bottom w:w="55" w:type="dxa"/>
          <w:right w:w="55" w:type="dxa"/>
        </w:tblCellMar>
      </w:tblPr>
      <w:tblGrid>
        <w:gridCol w:w="4536"/>
        <w:gridCol w:w="4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tcPr>
          <w:p>
            <w:r>
              <w:t>Cell Make / Model / Style:</w:t>
            </w:r>
          </w:p>
        </w:tc>
        <w:tc>
          <w:tcPr>
            <w:tcW w:w="4734" w:type="dxa"/>
          </w:tcPr>
          <w:p>
            <w:pPr>
              <w:rPr>
                <w:rFonts w:ascii="Arial" w:hAnsi="Arial" w:eastAsia="Arial" w:cs="Arial"/>
                <w:color w:val="403F41"/>
                <w:sz w:val="20"/>
                <w:szCs w:val="20"/>
              </w:rPr>
            </w:pPr>
            <w:r>
              <w:t>KOKAM</w:t>
            </w:r>
            <w:r>
              <w:rPr>
                <w:color w:val="FF6600"/>
              </w:rPr>
              <w:t xml:space="preserve"> / </w:t>
            </w:r>
            <w:r>
              <w:rPr>
                <w:rFonts w:ascii="Arial" w:hAnsi="Arial" w:eastAsia="Arial" w:cs="Arial"/>
                <w:color w:val="403F41"/>
                <w:sz w:val="18"/>
                <w:szCs w:val="18"/>
              </w:rPr>
              <w:t xml:space="preserve">SLPB78216216H / </w:t>
            </w:r>
            <w:r>
              <w:rPr>
                <w:rFonts w:ascii="Arial" w:hAnsi="Arial" w:eastAsia="Arial" w:cs="Arial"/>
                <w:color w:val="403F41"/>
                <w:sz w:val="20"/>
                <w:szCs w:val="20"/>
              </w:rPr>
              <w:t>Pouch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tcPr>
          <w:p>
            <w:r>
              <w:t>Cell nominal capacity:</w:t>
            </w:r>
          </w:p>
        </w:tc>
        <w:tc>
          <w:tcPr>
            <w:tcW w:w="4734" w:type="dxa"/>
          </w:tcPr>
          <w:p>
            <w:r>
              <w:t>31.8  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4536" w:type="dxa"/>
            <w:shd w:val="clear" w:color="auto" w:fill="auto"/>
          </w:tcPr>
          <w:p>
            <w:r>
              <w:t>Maximum Voltage:</w:t>
            </w:r>
          </w:p>
        </w:tc>
        <w:tc>
          <w:tcPr>
            <w:tcW w:w="4734" w:type="dxa"/>
          </w:tcPr>
          <w:p>
            <w:pPr>
              <w:pBdr>
                <w:top w:val="none" w:color="auto" w:sz="0" w:space="0"/>
                <w:left w:val="none" w:color="auto" w:sz="0" w:space="0"/>
                <w:bottom w:val="none" w:color="auto" w:sz="0" w:space="0"/>
                <w:right w:val="none" w:color="auto" w:sz="0" w:space="0"/>
                <w:between w:val="none" w:color="auto" w:sz="0" w:space="0"/>
              </w:pBdr>
            </w:pPr>
            <w:r>
              <w:rPr>
                <w:rFonts w:eastAsia="Arial" w:cs="Arial"/>
              </w:rPr>
              <w:t>3.609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tcPr>
          <w:p>
            <w:r>
              <w:t>Nominal Voltage:</w:t>
            </w:r>
          </w:p>
        </w:tc>
        <w:tc>
          <w:tcPr>
            <w:tcW w:w="4734" w:type="dxa"/>
          </w:tcPr>
          <w:p>
            <w:r>
              <w:t>3.601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tcPr>
          <w:p>
            <w:r>
              <w:t xml:space="preserve">Minimum Voltage: </w:t>
            </w:r>
          </w:p>
        </w:tc>
        <w:tc>
          <w:tcPr>
            <w:tcW w:w="4734" w:type="dxa"/>
          </w:tcPr>
          <w:p>
            <w:pPr>
              <w:pBdr>
                <w:top w:val="none" w:color="auto" w:sz="0" w:space="0"/>
                <w:left w:val="none" w:color="auto" w:sz="0" w:space="0"/>
                <w:bottom w:val="none" w:color="auto" w:sz="0" w:space="0"/>
                <w:right w:val="none" w:color="auto" w:sz="0" w:space="0"/>
                <w:between w:val="none" w:color="auto" w:sz="0" w:space="0"/>
              </w:pBdr>
            </w:pPr>
            <w:r>
              <w:t>4.2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4536" w:type="dxa"/>
            <w:shd w:val="clear" w:color="auto" w:fill="auto"/>
          </w:tcPr>
          <w:p>
            <w:r>
              <w:t>Maximum output current:</w:t>
            </w:r>
          </w:p>
        </w:tc>
        <w:tc>
          <w:tcPr>
            <w:tcW w:w="4734" w:type="dxa"/>
          </w:tcPr>
          <w:p>
            <w:pPr>
              <w:pBdr>
                <w:top w:val="none" w:color="auto" w:sz="0" w:space="0"/>
                <w:left w:val="none" w:color="auto" w:sz="0" w:space="0"/>
                <w:bottom w:val="none" w:color="auto" w:sz="0" w:space="0"/>
                <w:right w:val="none" w:color="auto" w:sz="0" w:space="0"/>
                <w:between w:val="none" w:color="auto" w:sz="0" w:space="0"/>
              </w:pBdr>
            </w:pPr>
            <w:r>
              <w:t>422  A for 10s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tcPr>
          <w:p>
            <w:r>
              <w:t>Maximum continuous output current:</w:t>
            </w:r>
          </w:p>
        </w:tc>
        <w:tc>
          <w:tcPr>
            <w:tcW w:w="4734" w:type="dxa"/>
          </w:tcPr>
          <w:p>
            <w:pPr>
              <w:pBdr>
                <w:top w:val="none" w:color="auto" w:sz="0" w:space="0"/>
                <w:left w:val="none" w:color="auto" w:sz="0" w:space="0"/>
                <w:bottom w:val="none" w:color="auto" w:sz="0" w:space="0"/>
                <w:right w:val="none" w:color="auto" w:sz="0" w:space="0"/>
                <w:between w:val="none" w:color="auto" w:sz="0" w:space="0"/>
              </w:pBdr>
            </w:pPr>
            <w:r>
              <w:t>187.5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tcPr>
          <w:p>
            <w:r>
              <w:t>Maximum charging current:</w:t>
            </w:r>
          </w:p>
        </w:tc>
        <w:tc>
          <w:tcPr>
            <w:tcW w:w="4734" w:type="dxa"/>
          </w:tcPr>
          <w:p>
            <w:pPr>
              <w:pBdr>
                <w:top w:val="none" w:color="auto" w:sz="0" w:space="0"/>
                <w:left w:val="none" w:color="auto" w:sz="0" w:space="0"/>
                <w:bottom w:val="none" w:color="auto" w:sz="0" w:space="0"/>
                <w:right w:val="none" w:color="auto" w:sz="0" w:space="0"/>
                <w:between w:val="none" w:color="auto" w:sz="0" w:space="0"/>
              </w:pBdr>
            </w:pPr>
            <w:r>
              <w:t>15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tcPr>
          <w:p>
            <w:r>
              <w:t>Maximum Cell Temperature (discharging)</w:t>
            </w:r>
          </w:p>
        </w:tc>
        <w:tc>
          <w:tcPr>
            <w:tcW w:w="4734" w:type="dxa"/>
          </w:tcPr>
          <w:p>
            <w:pPr>
              <w:pBdr>
                <w:top w:val="none" w:color="auto" w:sz="0" w:space="0"/>
                <w:left w:val="none" w:color="auto" w:sz="0" w:space="0"/>
                <w:bottom w:val="none" w:color="auto" w:sz="0" w:space="0"/>
                <w:right w:val="none" w:color="auto" w:sz="0" w:space="0"/>
                <w:between w:val="none" w:color="auto" w:sz="0" w:space="0"/>
              </w:pBdr>
            </w:pPr>
            <w:r>
              <w:t>75°C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tcPr>
          <w:p>
            <w:r>
              <w:t>Maximum Cell Temperature (charging)</w:t>
            </w:r>
          </w:p>
        </w:tc>
        <w:tc>
          <w:tcPr>
            <w:tcW w:w="4734" w:type="dxa"/>
          </w:tcPr>
          <w:p>
            <w:pPr>
              <w:pBdr>
                <w:top w:val="none" w:color="auto" w:sz="0" w:space="0"/>
                <w:left w:val="none" w:color="auto" w:sz="0" w:space="0"/>
                <w:bottom w:val="none" w:color="auto" w:sz="0" w:space="0"/>
                <w:right w:val="none" w:color="auto" w:sz="0" w:space="0"/>
                <w:between w:val="none" w:color="auto" w:sz="0" w:space="0"/>
              </w:pBdr>
            </w:pPr>
            <w:r>
              <w:t>85°C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5" w:type="dxa"/>
            <w:left w:w="55" w:type="dxa"/>
            <w:bottom w:w="55" w:type="dxa"/>
            <w:right w:w="55" w:type="dxa"/>
          </w:tblCellMar>
        </w:tblPrEx>
        <w:trPr>
          <w:cantSplit/>
        </w:trPr>
        <w:tc>
          <w:tcPr>
            <w:tcW w:w="4536" w:type="dxa"/>
            <w:shd w:val="clear" w:color="auto" w:fill="auto"/>
          </w:tcPr>
          <w:p>
            <w:r>
              <w:t>Cell chemistry:</w:t>
            </w:r>
          </w:p>
        </w:tc>
        <w:tc>
          <w:tcPr>
            <w:tcW w:w="4734" w:type="dxa"/>
          </w:tcPr>
          <w:p>
            <w:pPr>
              <w:pBdr>
                <w:top w:val="none" w:color="auto" w:sz="0" w:space="0"/>
                <w:left w:val="none" w:color="auto" w:sz="0" w:space="0"/>
                <w:bottom w:val="none" w:color="auto" w:sz="0" w:space="0"/>
                <w:right w:val="none" w:color="auto" w:sz="0" w:space="0"/>
                <w:between w:val="none" w:color="auto" w:sz="0" w:space="0"/>
              </w:pBdr>
            </w:pPr>
            <w:r>
              <w:t>HP NMC</w:t>
            </w:r>
          </w:p>
        </w:tc>
      </w:tr>
    </w:tbl>
    <w:p>
      <w:pPr>
        <w:pStyle w:val="12"/>
      </w:pPr>
      <w:bookmarkStart w:id="73" w:name="_Toc521458759"/>
      <w:r>
        <w:t xml:space="preserve">Table </w:t>
      </w:r>
      <w:r>
        <w:fldChar w:fldCharType="begin"/>
      </w:r>
      <w:r>
        <w:instrText xml:space="preserve"> STYLEREF 1 \s </w:instrText>
      </w:r>
      <w:r>
        <w:fldChar w:fldCharType="separate"/>
      </w:r>
      <w:r>
        <w:t>5</w:t>
      </w:r>
      <w:r>
        <w:fldChar w:fldCharType="end"/>
      </w:r>
      <w:r>
        <w:noBreakHyphen/>
      </w:r>
      <w:r>
        <w:fldChar w:fldCharType="begin"/>
      </w:r>
      <w:r>
        <w:instrText xml:space="preserve"> SEQ Table \* ARABIC \s 1 </w:instrText>
      </w:r>
      <w:r>
        <w:fldChar w:fldCharType="separate"/>
      </w:r>
      <w:r>
        <w:t>1</w:t>
      </w:r>
      <w:r>
        <w:fldChar w:fldCharType="end"/>
      </w:r>
      <w:r>
        <w:t xml:space="preserve"> - Cell Specifications</w:t>
      </w:r>
      <w:bookmarkEnd w:id="73"/>
    </w:p>
    <w:p>
      <w:pPr>
        <w:pStyle w:val="4"/>
      </w:pPr>
      <w:r>
        <w:t>Cell Electrical Configuration</w:t>
      </w:r>
    </w:p>
    <w:p>
      <w:pPr>
        <w:pStyle w:val="56"/>
        <w:ind w:firstLine="709"/>
      </w:pPr>
      <w:r>
        <w:t xml:space="preserve">The accumulator system consists of 76 battery cells with 76 cells connected in series.   This packaging consists of a UL 94 V-0 rated internal fusing , built-in temperature sensing, and  9.5mm threaded high voltage path connections. there is 10 segments are then connected in series via copper busbar and connector </w:t>
      </w:r>
      <w:r>
        <w:rPr>
          <w:sz w:val="23"/>
          <w:szCs w:val="23"/>
          <w:highlight w:val="white"/>
        </w:rPr>
        <w:t>Socket Anderson 350A</w:t>
      </w:r>
      <w:r>
        <w:rPr>
          <w:b/>
          <w:sz w:val="20"/>
          <w:szCs w:val="20"/>
        </w:rPr>
        <w:t xml:space="preserve">.  </w:t>
      </w:r>
      <w:r>
        <w:t>The busbar connecting the submodules will be attached via the 3mm bolts.</w:t>
      </w:r>
    </w:p>
    <w:p>
      <w:pPr>
        <w:pStyle w:val="4"/>
      </w:pPr>
      <w:r>
        <w:t>Cell Connections</w:t>
      </w:r>
    </w:p>
    <w:p>
      <w:pPr>
        <w:pStyle w:val="56"/>
        <w:ind w:firstLine="709"/>
      </w:pPr>
      <w:r>
        <w:rPr>
          <w:highlight w:val="white"/>
        </w:rPr>
        <w:t>The cell is connected by serial link, on the cathode side and the anode will be folded then overlapped with copper plate. Then at the end of the plate will be on the bolt to strengthen its structure. Then between the parts on the cathode side and the anode will be skun with the cable and the cable connected by SB 350 connectors.</w:t>
      </w:r>
    </w:p>
    <w:p>
      <w:pPr>
        <w:pStyle w:val="50"/>
      </w:pPr>
      <w:r>
        <w:t xml:space="preserve"> </w:t>
      </w:r>
    </w:p>
    <w:p>
      <w:pPr>
        <w:pStyle w:val="50"/>
        <w:keepNext/>
      </w:pPr>
      <w:r>
        <w:drawing>
          <wp:inline distT="0" distB="0" distL="0" distR="0">
            <wp:extent cx="5676900" cy="2905125"/>
            <wp:effectExtent l="0" t="0" r="0" b="0"/>
            <wp:docPr id="95" name="image218.png"/>
            <wp:cNvGraphicFramePr/>
            <a:graphic xmlns:a="http://schemas.openxmlformats.org/drawingml/2006/main">
              <a:graphicData uri="http://schemas.openxmlformats.org/drawingml/2006/picture">
                <pic:pic xmlns:pic="http://schemas.openxmlformats.org/drawingml/2006/picture">
                  <pic:nvPicPr>
                    <pic:cNvPr id="95" name="image218.png"/>
                    <pic:cNvPicPr preferRelativeResize="0"/>
                  </pic:nvPicPr>
                  <pic:blipFill>
                    <a:blip r:embed="rId38"/>
                    <a:srcRect l="6542" t="10078" r="6542" b="10078"/>
                    <a:stretch>
                      <a:fillRect/>
                    </a:stretch>
                  </pic:blipFill>
                  <pic:spPr>
                    <a:xfrm>
                      <a:off x="0" y="0"/>
                      <a:ext cx="5676900" cy="2905125"/>
                    </a:xfrm>
                    <a:prstGeom prst="rect">
                      <a:avLst/>
                    </a:prstGeom>
                  </pic:spPr>
                </pic:pic>
              </a:graphicData>
            </a:graphic>
          </wp:inline>
        </w:drawing>
      </w:r>
    </w:p>
    <w:p>
      <w:pPr>
        <w:pStyle w:val="12"/>
      </w:pPr>
      <w:bookmarkStart w:id="74" w:name="_Toc521462334"/>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2</w:t>
      </w:r>
      <w:r>
        <w:fldChar w:fldCharType="end"/>
      </w:r>
      <w:r>
        <w:t xml:space="preserve"> - Cell Connection Detail</w:t>
      </w:r>
      <w:bookmarkEnd w:id="74"/>
    </w:p>
    <w:p>
      <w:pPr>
        <w:pStyle w:val="4"/>
      </w:pPr>
      <w:r>
        <w:t>Parallel Cell Overcurrent Protection</w:t>
      </w:r>
    </w:p>
    <w:p>
      <w:pPr>
        <w:pStyle w:val="50"/>
        <w:rPr>
          <w:color w:val="auto"/>
        </w:rPr>
      </w:pPr>
      <w:r>
        <w:rPr>
          <w:color w:val="auto"/>
        </w:rPr>
        <w:t>we’re not using parallel connection.</w:t>
      </w:r>
    </w:p>
    <w:p>
      <w:pPr>
        <w:pStyle w:val="4"/>
      </w:pPr>
      <w:r>
        <w:t>Cell Mounting</w:t>
      </w:r>
    </w:p>
    <w:p>
      <w:pPr>
        <w:pStyle w:val="56"/>
      </w:pPr>
      <w:r>
        <w:rPr>
          <w:highlight w:val="white"/>
        </w:rPr>
        <w:t>Battery in pairs by inserting the batteries one by one to the hammered aklirik, then plug it into punched PCB in accordance with the number of batteries. If the two polar kutusuk have passed through the hole then the positive and negative poles of 2 different cells in bend until overlap. After that it is overwritten with a copper rod and bolts at both ends to strengthen the connection. Then make a series connection on the segment. To connect between parts using 70 mm2 copper cable and radlok amphenol connector. This process is repeated continuously so that 76 series series are connected.</w:t>
      </w:r>
    </w:p>
    <w:p>
      <w:pPr>
        <w:pStyle w:val="50"/>
        <w:keepNext/>
      </w:pPr>
      <w:r>
        <w:drawing>
          <wp:inline distT="114300" distB="114300" distL="114300" distR="114300">
            <wp:extent cx="5191125" cy="3143250"/>
            <wp:effectExtent l="0" t="0" r="0" b="0"/>
            <wp:docPr id="96" name="image213.png"/>
            <wp:cNvGraphicFramePr/>
            <a:graphic xmlns:a="http://schemas.openxmlformats.org/drawingml/2006/main">
              <a:graphicData uri="http://schemas.openxmlformats.org/drawingml/2006/picture">
                <pic:pic xmlns:pic="http://schemas.openxmlformats.org/drawingml/2006/picture">
                  <pic:nvPicPr>
                    <pic:cNvPr id="96" name="image213.png"/>
                    <pic:cNvPicPr preferRelativeResize="0"/>
                  </pic:nvPicPr>
                  <pic:blipFill>
                    <a:blip r:embed="rId39"/>
                    <a:srcRect l="12660" t="4213" b="3089"/>
                    <a:stretch>
                      <a:fillRect/>
                    </a:stretch>
                  </pic:blipFill>
                  <pic:spPr>
                    <a:xfrm>
                      <a:off x="0" y="0"/>
                      <a:ext cx="5191125" cy="3143250"/>
                    </a:xfrm>
                    <a:prstGeom prst="rect">
                      <a:avLst/>
                    </a:prstGeom>
                  </pic:spPr>
                </pic:pic>
              </a:graphicData>
            </a:graphic>
          </wp:inline>
        </w:drawing>
      </w:r>
    </w:p>
    <w:p>
      <w:pPr>
        <w:pStyle w:val="12"/>
      </w:pPr>
      <w:bookmarkStart w:id="75" w:name="_Toc521462335"/>
      <w:r>
        <w:t xml:space="preserve">Figure </w:t>
      </w:r>
      <w:r>
        <w:fldChar w:fldCharType="begin"/>
      </w:r>
      <w:r>
        <w:instrText xml:space="preserve"> STYLEREF 1 \s </w:instrText>
      </w:r>
      <w:r>
        <w:fldChar w:fldCharType="separate"/>
      </w:r>
      <w:r>
        <w:t>5</w:t>
      </w:r>
      <w:r>
        <w:fldChar w:fldCharType="end"/>
      </w:r>
      <w:r>
        <w:noBreakHyphen/>
      </w:r>
      <w:r>
        <w:fldChar w:fldCharType="begin"/>
      </w:r>
      <w:r>
        <w:instrText xml:space="preserve"> SEQ Figure \* ARABIC \s 1 </w:instrText>
      </w:r>
      <w:r>
        <w:fldChar w:fldCharType="separate"/>
      </w:r>
      <w:r>
        <w:t>3</w:t>
      </w:r>
      <w:r>
        <w:fldChar w:fldCharType="end"/>
      </w:r>
      <w:r>
        <w:t xml:space="preserve"> - Cell Mounting in Accumulator</w:t>
      </w:r>
      <w:bookmarkEnd w:id="75"/>
    </w:p>
    <w:p>
      <w:pPr>
        <w:pStyle w:val="3"/>
      </w:pPr>
      <w:bookmarkStart w:id="76" w:name="_Toc521464850"/>
      <w:r>
        <w:t>Segments</w:t>
      </w:r>
      <w:bookmarkEnd w:id="76"/>
    </w:p>
    <w:p>
      <w:pPr>
        <w:pStyle w:val="4"/>
      </w:pPr>
      <w:r>
        <w:t>Segment Specifications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20"/>
        <w:gridCol w:w="2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220" w:type="dxa"/>
          </w:tcPr>
          <w:p>
            <w:pPr>
              <w:keepNext/>
            </w:pPr>
            <w:r>
              <w:t># of Segments:</w:t>
            </w:r>
          </w:p>
        </w:tc>
        <w:tc>
          <w:tcPr>
            <w:tcW w:w="2175" w:type="dxa"/>
          </w:tcPr>
          <w:p>
            <w:pPr>
              <w:pBdr>
                <w:top w:val="none" w:color="auto" w:sz="0" w:space="0"/>
                <w:left w:val="none" w:color="auto" w:sz="0" w:space="0"/>
                <w:bottom w:val="none" w:color="auto" w:sz="0" w:space="0"/>
                <w:right w:val="none" w:color="auto" w:sz="0" w:space="0"/>
                <w:between w:val="none" w:color="auto" w:sz="0" w:space="0"/>
              </w:pBd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220" w:type="dxa"/>
          </w:tcPr>
          <w:p>
            <w:pPr>
              <w:keepNext/>
            </w:pPr>
            <w:r>
              <w:t>Cells per segment:</w:t>
            </w:r>
          </w:p>
        </w:tc>
        <w:tc>
          <w:tcPr>
            <w:tcW w:w="2175" w:type="dxa"/>
          </w:tcPr>
          <w:p>
            <w:pPr>
              <w:pBdr>
                <w:top w:val="none" w:color="auto" w:sz="0" w:space="0"/>
                <w:left w:val="none" w:color="auto" w:sz="0" w:space="0"/>
                <w:bottom w:val="none" w:color="auto" w:sz="0" w:space="0"/>
                <w:right w:val="none" w:color="auto" w:sz="0" w:space="0"/>
                <w:between w:val="none" w:color="auto" w:sz="0" w:space="0"/>
              </w:pBdr>
            </w:pPr>
            <w:r>
              <w:t>7 &amp;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220" w:type="dxa"/>
          </w:tcPr>
          <w:p>
            <w:pPr>
              <w:keepNext/>
            </w:pPr>
            <w:r>
              <w:t>Cell configuration in segment:</w:t>
            </w:r>
          </w:p>
        </w:tc>
        <w:tc>
          <w:tcPr>
            <w:tcW w:w="2175" w:type="dxa"/>
          </w:tcPr>
          <w:p>
            <w:pPr>
              <w:pBdr>
                <w:top w:val="none" w:color="auto" w:sz="0" w:space="0"/>
                <w:left w:val="none" w:color="auto" w:sz="0" w:space="0"/>
                <w:bottom w:val="none" w:color="auto" w:sz="0" w:space="0"/>
                <w:right w:val="none" w:color="auto" w:sz="0" w:space="0"/>
                <w:between w:val="none" w:color="auto" w:sz="0" w:space="0"/>
              </w:pBdr>
            </w:pPr>
            <w:r>
              <w:t xml:space="preserve">7S &amp; 10S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220" w:type="dxa"/>
          </w:tcPr>
          <w:p>
            <w:pPr>
              <w:keepNext/>
            </w:pPr>
            <w:r>
              <w:t>Energy in segment:</w:t>
            </w:r>
          </w:p>
        </w:tc>
        <w:tc>
          <w:tcPr>
            <w:tcW w:w="2175" w:type="dxa"/>
          </w:tcPr>
          <w:p>
            <w:pPr>
              <w:pBdr>
                <w:top w:val="none" w:color="auto" w:sz="0" w:space="0"/>
                <w:left w:val="none" w:color="auto" w:sz="0" w:space="0"/>
                <w:bottom w:val="none" w:color="auto" w:sz="0" w:space="0"/>
                <w:right w:val="none" w:color="auto" w:sz="0" w:space="0"/>
                <w:between w:val="none" w:color="auto" w:sz="0" w:space="0"/>
              </w:pBdr>
            </w:pPr>
            <w:r>
              <w:t>3.36MJ &amp; 4.8 MJ  / 0.93 kWhr &amp; 1.33 kWhr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220" w:type="dxa"/>
          </w:tcPr>
          <w:p>
            <w:pPr>
              <w:keepNext/>
            </w:pPr>
            <w:r>
              <w:t>Datasheet:</w:t>
            </w:r>
          </w:p>
        </w:tc>
        <w:tc>
          <w:tcPr>
            <w:tcW w:w="2175" w:type="dxa"/>
          </w:tcPr>
          <w:p>
            <w:r>
              <w:fldChar w:fldCharType="begin"/>
            </w:r>
            <w:r>
              <w:instrText xml:space="preserve"> HYPERLINK \l "_Kokam__SLPB78216216H" \h </w:instrText>
            </w:r>
            <w:r>
              <w:fldChar w:fldCharType="separate"/>
            </w:r>
            <w:r>
              <w:rPr>
                <w:color w:val="1155CC"/>
                <w:u w:val="single"/>
              </w:rPr>
              <w:t>Datasheet</w:t>
            </w:r>
            <w:r>
              <w:rPr>
                <w:color w:val="1155CC"/>
                <w:u w:val="single"/>
              </w:rPr>
              <w:fldChar w:fldCharType="end"/>
            </w:r>
          </w:p>
        </w:tc>
      </w:tr>
    </w:tbl>
    <w:p>
      <w:pPr>
        <w:pStyle w:val="12"/>
      </w:pPr>
      <w:bookmarkStart w:id="77" w:name="_Toc521458760"/>
      <w:r>
        <w:t xml:space="preserve">Table </w:t>
      </w:r>
      <w:r>
        <w:fldChar w:fldCharType="begin"/>
      </w:r>
      <w:r>
        <w:instrText xml:space="preserve"> STYLEREF 1 \s </w:instrText>
      </w:r>
      <w:r>
        <w:fldChar w:fldCharType="separate"/>
      </w:r>
      <w:r>
        <w:t>5</w:t>
      </w:r>
      <w:r>
        <w:fldChar w:fldCharType="end"/>
      </w:r>
      <w:r>
        <w:noBreakHyphen/>
      </w:r>
      <w:r>
        <w:fldChar w:fldCharType="begin"/>
      </w:r>
      <w:r>
        <w:instrText xml:space="preserve"> SEQ Table \* ARABIC \s 1 </w:instrText>
      </w:r>
      <w:r>
        <w:fldChar w:fldCharType="separate"/>
      </w:r>
      <w:r>
        <w:t>2</w:t>
      </w:r>
      <w:r>
        <w:fldChar w:fldCharType="end"/>
      </w:r>
      <w:r>
        <w:t xml:space="preserve"> - Segment Specifications</w:t>
      </w:r>
      <w:bookmarkEnd w:id="77"/>
    </w:p>
    <w:p>
      <w:pPr>
        <w:pStyle w:val="4"/>
      </w:pPr>
      <w:r>
        <w:t>Segment Physical Isolation</w:t>
      </w:r>
    </w:p>
    <w:p>
      <w:pPr>
        <w:pStyle w:val="56"/>
        <w:ind w:firstLine="709"/>
      </w:pPr>
      <w:r>
        <w:t>The segment were isolated with acrylic, kapton tape and firewall isolation with 4mm thickness that separated between one segment to another. We used Anderson SB350 socket for the connection beetwen one segment to another.</w:t>
      </w:r>
    </w:p>
    <w:p>
      <w:pPr>
        <w:pStyle w:val="4"/>
      </w:pPr>
      <w:r>
        <w:t>Maintenance Plugs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1"/>
        <w:gridCol w:w="33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761" w:type="dxa"/>
          </w:tcPr>
          <w:p>
            <w:pPr>
              <w:keepNext/>
            </w:pPr>
            <w:r>
              <w:t>Make / Model:</w:t>
            </w:r>
          </w:p>
        </w:tc>
        <w:tc>
          <w:tcPr>
            <w:tcW w:w="3364" w:type="dxa"/>
          </w:tcPr>
          <w:p>
            <w:pPr>
              <w:pStyle w:val="2"/>
              <w:numPr>
                <w:ilvl w:val="0"/>
                <w:numId w:val="0"/>
              </w:numPr>
              <w:shd w:val="clear" w:color="auto" w:fill="FFFFFF"/>
              <w:spacing w:before="30" w:after="135"/>
              <w:ind w:left="432" w:hanging="432"/>
              <w:rPr>
                <w:rFonts w:cs="Arial"/>
                <w:color w:val="333333"/>
                <w:sz w:val="24"/>
                <w:szCs w:val="24"/>
              </w:rPr>
            </w:pPr>
            <w:bookmarkStart w:id="78" w:name="_Toc521444961"/>
            <w:bookmarkStart w:id="79" w:name="_Toc521464851"/>
            <w:r>
              <w:rPr>
                <w:color w:val="auto"/>
                <w:sz w:val="24"/>
                <w:szCs w:val="24"/>
              </w:rPr>
              <w:t xml:space="preserve">Amphenol Radlok / </w:t>
            </w:r>
            <w:r>
              <w:rPr>
                <w:rFonts w:cs="Arial"/>
                <w:bCs/>
                <w:color w:val="333333"/>
                <w:sz w:val="24"/>
                <w:szCs w:val="24"/>
              </w:rPr>
              <w:t>RL01001-50</w:t>
            </w:r>
            <w:bookmarkEnd w:id="78"/>
            <w:bookmarkEnd w:id="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761" w:type="dxa"/>
          </w:tcPr>
          <w:p>
            <w:pPr>
              <w:keepNext/>
            </w:pPr>
            <w:r>
              <w:t>Ampacity:</w:t>
            </w:r>
          </w:p>
        </w:tc>
        <w:tc>
          <w:tcPr>
            <w:tcW w:w="3364" w:type="dxa"/>
          </w:tcPr>
          <w:p>
            <w:r>
              <w:t>300A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761" w:type="dxa"/>
          </w:tcPr>
          <w:p>
            <w:pPr>
              <w:keepNext/>
            </w:pPr>
            <w:r>
              <w:t>Voltage:</w:t>
            </w:r>
          </w:p>
        </w:tc>
        <w:tc>
          <w:tcPr>
            <w:tcW w:w="3364" w:type="dxa"/>
          </w:tcPr>
          <w:p>
            <w:r>
              <w:t>1000V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761" w:type="dxa"/>
          </w:tcPr>
          <w:p>
            <w:pPr>
              <w:keepNext/>
            </w:pPr>
            <w:r>
              <w:t>Datasheet:</w:t>
            </w:r>
          </w:p>
        </w:tc>
        <w:tc>
          <w:tcPr>
            <w:tcW w:w="3364" w:type="dxa"/>
          </w:tcPr>
          <w:p>
            <w:pPr>
              <w:pStyle w:val="50"/>
            </w:pPr>
            <w:r>
              <w:fldChar w:fldCharType="begin"/>
            </w:r>
            <w:r>
              <w:instrText xml:space="preserve"> HYPERLINK \l "_Amphenol_Radlok_Connector" </w:instrText>
            </w:r>
            <w:r>
              <w:fldChar w:fldCharType="separate"/>
            </w:r>
            <w:r>
              <w:rPr>
                <w:rStyle w:val="32"/>
              </w:rPr>
              <w:t>Datasheet</w:t>
            </w:r>
            <w:r>
              <w:rPr>
                <w:rStyle w:val="32"/>
              </w:rPr>
              <w:fldChar w:fldCharType="end"/>
            </w:r>
          </w:p>
        </w:tc>
      </w:tr>
    </w:tbl>
    <w:p>
      <w:pPr>
        <w:pStyle w:val="12"/>
      </w:pPr>
      <w:bookmarkStart w:id="80" w:name="_Toc521458761"/>
      <w:r>
        <w:t xml:space="preserve">Table </w:t>
      </w:r>
      <w:r>
        <w:fldChar w:fldCharType="begin"/>
      </w:r>
      <w:r>
        <w:instrText xml:space="preserve"> STYLEREF 1 \s </w:instrText>
      </w:r>
      <w:r>
        <w:fldChar w:fldCharType="separate"/>
      </w:r>
      <w:r>
        <w:t>0</w:t>
      </w:r>
      <w:r>
        <w:fldChar w:fldCharType="end"/>
      </w:r>
      <w:r>
        <w:noBreakHyphen/>
      </w:r>
      <w:r>
        <w:fldChar w:fldCharType="begin"/>
      </w:r>
      <w:r>
        <w:instrText xml:space="preserve"> SEQ Table \* ARABIC \s 1 </w:instrText>
      </w:r>
      <w:r>
        <w:fldChar w:fldCharType="separate"/>
      </w:r>
      <w:r>
        <w:t>1</w:t>
      </w:r>
      <w:r>
        <w:fldChar w:fldCharType="end"/>
      </w:r>
      <w:r>
        <w:t xml:space="preserve"> - Maintenance Plug Connector Specification</w:t>
      </w:r>
      <w:bookmarkEnd w:id="80"/>
    </w:p>
    <w:p>
      <w:pPr>
        <w:pStyle w:val="56"/>
        <w:ind w:firstLine="0"/>
      </w:pPr>
      <w:r>
        <w:t>Maintenance plugs located in the anode and katode</w:t>
      </w:r>
    </w:p>
    <w:p>
      <w:pPr>
        <w:keepNext/>
      </w:pPr>
      <w:r>
        <w:drawing>
          <wp:inline distT="0" distB="0" distL="0" distR="0">
            <wp:extent cx="4512945" cy="52857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0"/>
                    <a:srcRect l="29682"/>
                    <a:stretch>
                      <a:fillRect/>
                    </a:stretch>
                  </pic:blipFill>
                  <pic:spPr>
                    <a:xfrm>
                      <a:off x="0" y="0"/>
                      <a:ext cx="4519433" cy="5293594"/>
                    </a:xfrm>
                    <a:prstGeom prst="rect">
                      <a:avLst/>
                    </a:prstGeom>
                    <a:ln>
                      <a:noFill/>
                    </a:ln>
                  </pic:spPr>
                </pic:pic>
              </a:graphicData>
            </a:graphic>
          </wp:inline>
        </w:drawing>
      </w:r>
    </w:p>
    <w:p>
      <w:pPr>
        <w:pStyle w:val="12"/>
      </w:pPr>
      <w:bookmarkStart w:id="81" w:name="_Toc521462336"/>
      <w:r>
        <w:t xml:space="preserve">Figure </w:t>
      </w:r>
      <w:r>
        <w:fldChar w:fldCharType="begin"/>
      </w:r>
      <w:r>
        <w:instrText xml:space="preserve"> STYLEREF 1 \s </w:instrText>
      </w:r>
      <w:r>
        <w:fldChar w:fldCharType="separate"/>
      </w:r>
      <w:r>
        <w:t>0</w:t>
      </w:r>
      <w:r>
        <w:fldChar w:fldCharType="end"/>
      </w:r>
      <w:r>
        <w:noBreakHyphen/>
      </w:r>
      <w:r>
        <w:fldChar w:fldCharType="begin"/>
      </w:r>
      <w:r>
        <w:instrText xml:space="preserve"> SEQ Figure \* ARABIC \s 1 </w:instrText>
      </w:r>
      <w:r>
        <w:fldChar w:fldCharType="separate"/>
      </w:r>
      <w:r>
        <w:t>1</w:t>
      </w:r>
      <w:r>
        <w:fldChar w:fldCharType="end"/>
      </w:r>
      <w:r>
        <w:t xml:space="preserve"> - Maintenance Plug Locations</w:t>
      </w:r>
      <w:bookmarkEnd w:id="81"/>
    </w:p>
    <w:p>
      <w:pPr>
        <w:pStyle w:val="4"/>
      </w:pPr>
      <w:r>
        <w:t>Maintenance Plug Positive Locking</w:t>
      </w:r>
    </w:p>
    <w:p>
      <w:pPr>
        <w:pStyle w:val="56"/>
        <w:ind w:firstLine="709"/>
      </w:pPr>
      <w:r>
        <w:t xml:space="preserve">Maintenance plugs use with radlok amphenol connector. this connector have part </w:t>
      </w:r>
      <w:r>
        <w:rPr>
          <w:color w:val="212121"/>
          <w:highlight w:val="white"/>
        </w:rPr>
        <w:t>which at the end has a hollow in the male connector. on the female part has a lock which when inserted male connector will lock the basin so it will not happen loose. To open a positive locking. on the female connector just press the top of his to open the lock.</w:t>
      </w:r>
    </w:p>
    <w:p>
      <w:pPr>
        <w:pStyle w:val="4"/>
      </w:pPr>
      <w:r>
        <w:t>Maintenance Plug Unique Configuration</w:t>
      </w:r>
    </w:p>
    <w:p>
      <w:pPr>
        <w:pStyle w:val="56"/>
        <w:ind w:firstLine="709"/>
      </w:pPr>
      <w:r>
        <w:t>The design of the socket we use makes the mistake of installing the maintenace plug to be very small. This is because the socket can only be connected if the position of each socket is in the correct position. If the position of the socket is wrong, the socket can not be installed.</w:t>
      </w:r>
    </w:p>
    <w:p>
      <w:pPr>
        <w:pStyle w:val="56"/>
        <w:ind w:firstLine="709"/>
      </w:pPr>
    </w:p>
    <w:p>
      <w:pPr>
        <w:pStyle w:val="56"/>
        <w:ind w:firstLine="709"/>
      </w:pPr>
    </w:p>
    <w:p>
      <w:pPr>
        <w:pStyle w:val="56"/>
        <w:ind w:firstLine="709"/>
      </w:pPr>
    </w:p>
    <w:p>
      <w:pPr>
        <w:pStyle w:val="4"/>
      </w:pPr>
      <w:r>
        <w:t>Maintenance Plug Demonstration</w:t>
      </w:r>
    </w:p>
    <w:p>
      <w:pPr>
        <w:pBdr>
          <w:top w:val="none" w:color="auto" w:sz="0" w:space="0"/>
          <w:left w:val="none" w:color="auto" w:sz="0" w:space="0"/>
          <w:bottom w:val="none" w:color="auto" w:sz="0" w:space="0"/>
          <w:right w:val="none" w:color="auto" w:sz="0" w:space="0"/>
          <w:between w:val="none" w:color="auto" w:sz="0" w:space="0"/>
        </w:pBdr>
      </w:pPr>
      <w:r>
        <w:t>steps:</w:t>
      </w:r>
    </w:p>
    <w:p>
      <w:pPr>
        <w:pStyle w:val="37"/>
        <w:numPr>
          <w:ilvl w:val="0"/>
          <w:numId w:val="6"/>
        </w:numPr>
        <w:pBdr>
          <w:top w:val="none" w:color="auto" w:sz="0" w:space="0"/>
          <w:left w:val="none" w:color="auto" w:sz="0" w:space="0"/>
          <w:bottom w:val="none" w:color="auto" w:sz="0" w:space="0"/>
          <w:right w:val="none" w:color="auto" w:sz="0" w:space="0"/>
          <w:between w:val="none" w:color="auto" w:sz="0" w:space="0"/>
        </w:pBdr>
      </w:pPr>
      <w:r>
        <w:t>use gloves according to the standard</w:t>
      </w:r>
    </w:p>
    <w:p>
      <w:pPr>
        <w:pStyle w:val="37"/>
        <w:numPr>
          <w:ilvl w:val="0"/>
          <w:numId w:val="6"/>
        </w:numPr>
        <w:pBdr>
          <w:top w:val="none" w:color="auto" w:sz="0" w:space="0"/>
          <w:left w:val="none" w:color="auto" w:sz="0" w:space="0"/>
          <w:bottom w:val="none" w:color="auto" w:sz="0" w:space="0"/>
          <w:right w:val="none" w:color="auto" w:sz="0" w:space="0"/>
          <w:between w:val="none" w:color="auto" w:sz="0" w:space="0"/>
        </w:pBdr>
      </w:pPr>
      <w:r>
        <w:t>use glasses according to standard</w:t>
      </w:r>
    </w:p>
    <w:p>
      <w:pPr>
        <w:pStyle w:val="37"/>
        <w:numPr>
          <w:ilvl w:val="0"/>
          <w:numId w:val="6"/>
        </w:numPr>
        <w:pBdr>
          <w:top w:val="none" w:color="auto" w:sz="0" w:space="0"/>
          <w:left w:val="none" w:color="auto" w:sz="0" w:space="0"/>
          <w:bottom w:val="none" w:color="auto" w:sz="0" w:space="0"/>
          <w:right w:val="none" w:color="auto" w:sz="0" w:space="0"/>
          <w:between w:val="none" w:color="auto" w:sz="0" w:space="0"/>
        </w:pBdr>
      </w:pPr>
      <w:r>
        <w:t>drag one of the sockets to the mate slowly</w:t>
      </w:r>
    </w:p>
    <w:p>
      <w:pPr>
        <w:pStyle w:val="37"/>
        <w:numPr>
          <w:ilvl w:val="0"/>
          <w:numId w:val="6"/>
        </w:numPr>
        <w:pBdr>
          <w:top w:val="none" w:color="auto" w:sz="0" w:space="0"/>
          <w:left w:val="none" w:color="auto" w:sz="0" w:space="0"/>
          <w:bottom w:val="none" w:color="auto" w:sz="0" w:space="0"/>
          <w:right w:val="none" w:color="auto" w:sz="0" w:space="0"/>
          <w:between w:val="none" w:color="auto" w:sz="0" w:space="0"/>
        </w:pBdr>
      </w:pPr>
      <w:r>
        <w:t>finish</w:t>
      </w:r>
    </w:p>
    <w:p>
      <w:pPr>
        <w:pBdr>
          <w:top w:val="none" w:color="auto" w:sz="0" w:space="0"/>
          <w:left w:val="none" w:color="auto" w:sz="0" w:space="0"/>
          <w:bottom w:val="none" w:color="auto" w:sz="0" w:space="0"/>
          <w:right w:val="none" w:color="auto" w:sz="0" w:space="0"/>
          <w:between w:val="none" w:color="auto" w:sz="0" w:space="0"/>
        </w:pBdr>
      </w:pPr>
      <w:r>
        <w:t>PPE required:</w:t>
      </w:r>
    </w:p>
    <w:p>
      <w:pPr>
        <w:numPr>
          <w:ilvl w:val="0"/>
          <w:numId w:val="7"/>
        </w:numPr>
        <w:pBdr>
          <w:top w:val="none" w:color="auto" w:sz="0" w:space="0"/>
          <w:left w:val="none" w:color="auto" w:sz="0" w:space="0"/>
          <w:bottom w:val="none" w:color="auto" w:sz="0" w:space="0"/>
          <w:right w:val="none" w:color="auto" w:sz="0" w:space="0"/>
          <w:between w:val="none" w:color="auto" w:sz="0" w:space="0"/>
        </w:pBdr>
        <w:contextualSpacing/>
      </w:pPr>
      <w:r>
        <w:t>Gloves</w:t>
      </w:r>
    </w:p>
    <w:p>
      <w:pPr>
        <w:numPr>
          <w:ilvl w:val="0"/>
          <w:numId w:val="7"/>
        </w:numPr>
        <w:pBdr>
          <w:top w:val="none" w:color="auto" w:sz="0" w:space="0"/>
          <w:left w:val="none" w:color="auto" w:sz="0" w:space="0"/>
          <w:bottom w:val="none" w:color="auto" w:sz="0" w:space="0"/>
          <w:right w:val="none" w:color="auto" w:sz="0" w:space="0"/>
          <w:between w:val="none" w:color="auto" w:sz="0" w:space="0"/>
        </w:pBdr>
        <w:contextualSpacing/>
      </w:pPr>
      <w:r>
        <w:t>Glasses</w:t>
      </w:r>
    </w:p>
    <w:p>
      <w:pPr>
        <w:pStyle w:val="3"/>
      </w:pPr>
      <w:bookmarkStart w:id="82" w:name="_Toc521464852"/>
      <w:r>
        <w:t>Precharge Circuit</w:t>
      </w:r>
      <w:bookmarkEnd w:id="82"/>
    </w:p>
    <w:p>
      <w:pPr>
        <w:pStyle w:val="4"/>
      </w:pPr>
      <w:r>
        <w:t>Precharge Circuit Component Specifications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5"/>
        <w:gridCol w:w="2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Make / Model:</w:t>
            </w:r>
          </w:p>
        </w:tc>
        <w:tc>
          <w:tcPr>
            <w:tcW w:w="2700" w:type="dxa"/>
          </w:tcPr>
          <w:p>
            <w:pPr>
              <w:pBdr>
                <w:top w:val="none" w:color="auto" w:sz="0" w:space="0"/>
                <w:left w:val="none" w:color="auto" w:sz="0" w:space="0"/>
                <w:bottom w:val="none" w:color="auto" w:sz="0" w:space="0"/>
                <w:right w:val="none" w:color="auto" w:sz="0" w:space="0"/>
                <w:between w:val="none" w:color="auto" w:sz="0" w:space="0"/>
              </w:pBdr>
              <w:rPr>
                <w:lang w:val="id-ID"/>
              </w:rPr>
            </w:pPr>
            <w:r>
              <w:rPr>
                <w:lang w:val="id-ID"/>
              </w:rPr>
              <w:t>Liwang / RX27-4-30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Resistance:</w:t>
            </w:r>
          </w:p>
        </w:tc>
        <w:tc>
          <w:tcPr>
            <w:tcW w:w="2700" w:type="dxa"/>
          </w:tcPr>
          <w:p>
            <w:pPr>
              <w:pBdr>
                <w:top w:val="none" w:color="auto" w:sz="0" w:space="0"/>
                <w:left w:val="none" w:color="auto" w:sz="0" w:space="0"/>
                <w:bottom w:val="none" w:color="auto" w:sz="0" w:space="0"/>
                <w:right w:val="none" w:color="auto" w:sz="0" w:space="0"/>
                <w:between w:val="none" w:color="auto" w:sz="0" w:space="0"/>
              </w:pBdr>
            </w:pPr>
            <w:r>
              <w:t>1000Ω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Voltage:</w:t>
            </w:r>
          </w:p>
        </w:tc>
        <w:tc>
          <w:tcPr>
            <w:tcW w:w="2700" w:type="dxa"/>
          </w:tcPr>
          <w:p>
            <w:pPr>
              <w:pBdr>
                <w:top w:val="none" w:color="auto" w:sz="0" w:space="0"/>
                <w:left w:val="none" w:color="auto" w:sz="0" w:space="0"/>
                <w:bottom w:val="none" w:color="auto" w:sz="0" w:space="0"/>
                <w:right w:val="none" w:color="auto" w:sz="0" w:space="0"/>
                <w:between w:val="none" w:color="auto" w:sz="0" w:space="0"/>
              </w:pBdr>
            </w:pPr>
            <w:r>
              <w:t>320V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Power:</w:t>
            </w:r>
          </w:p>
        </w:tc>
        <w:tc>
          <w:tcPr>
            <w:tcW w:w="2700" w:type="dxa"/>
          </w:tcPr>
          <w:p>
            <w:pPr>
              <w:pBdr>
                <w:top w:val="none" w:color="auto" w:sz="0" w:space="0"/>
                <w:left w:val="none" w:color="auto" w:sz="0" w:space="0"/>
                <w:bottom w:val="none" w:color="auto" w:sz="0" w:space="0"/>
                <w:right w:val="none" w:color="auto" w:sz="0" w:space="0"/>
                <w:between w:val="none" w:color="auto" w:sz="0" w:space="0"/>
              </w:pBdr>
            </w:pPr>
            <w:r>
              <w:t>30W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335" w:type="dxa"/>
          </w:tcPr>
          <w:p>
            <w:pPr>
              <w:keepNext/>
            </w:pPr>
            <w:r>
              <w:t>Power @15sec:</w:t>
            </w:r>
          </w:p>
        </w:tc>
        <w:tc>
          <w:tcPr>
            <w:tcW w:w="2700" w:type="dxa"/>
          </w:tcPr>
          <w:p>
            <w:pPr>
              <w:pBdr>
                <w:top w:val="none" w:color="auto" w:sz="0" w:space="0"/>
                <w:left w:val="none" w:color="auto" w:sz="0" w:space="0"/>
                <w:bottom w:val="none" w:color="auto" w:sz="0" w:space="0"/>
                <w:right w:val="none" w:color="auto" w:sz="0" w:space="0"/>
                <w:between w:val="none" w:color="auto" w:sz="0" w:space="0"/>
              </w:pBdr>
            </w:pPr>
            <w:r>
              <w:t>450</w:t>
            </w:r>
            <w:r>
              <w:rPr>
                <w:vertAlign w:val="superscript"/>
              </w:rPr>
              <w:t xml:space="preserve"> </w:t>
            </w:r>
            <w: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0" w:hRule="atLeast"/>
        </w:trPr>
        <w:tc>
          <w:tcPr>
            <w:tcW w:w="2335" w:type="dxa"/>
          </w:tcPr>
          <w:p>
            <w:pPr>
              <w:keepNext/>
            </w:pPr>
            <w:r>
              <w:t>Datasheet</w:t>
            </w:r>
          </w:p>
        </w:tc>
        <w:tc>
          <w:tcPr>
            <w:tcW w:w="2700" w:type="dxa"/>
          </w:tcPr>
          <w:p>
            <w:pPr>
              <w:pBdr>
                <w:top w:val="none" w:color="auto" w:sz="0" w:space="0"/>
                <w:left w:val="none" w:color="auto" w:sz="0" w:space="0"/>
                <w:bottom w:val="none" w:color="auto" w:sz="0" w:space="0"/>
                <w:right w:val="none" w:color="auto" w:sz="0" w:space="0"/>
                <w:between w:val="none" w:color="auto" w:sz="0" w:space="0"/>
              </w:pBdr>
              <w:rPr>
                <w:color w:val="FF6600"/>
              </w:rPr>
            </w:pPr>
            <w:r>
              <w:fldChar w:fldCharType="begin"/>
            </w:r>
            <w:r>
              <w:instrText xml:space="preserve"> HYPERLINK \l "_Precharge_and_Discharge" \h </w:instrText>
            </w:r>
            <w:r>
              <w:fldChar w:fldCharType="separate"/>
            </w:r>
            <w:r>
              <w:rPr>
                <w:color w:val="0563C1"/>
                <w:u w:val="single"/>
              </w:rPr>
              <w:t>Datasheet</w:t>
            </w:r>
            <w:r>
              <w:rPr>
                <w:color w:val="0563C1"/>
                <w:u w:val="single"/>
              </w:rPr>
              <w:fldChar w:fldCharType="end"/>
            </w:r>
          </w:p>
        </w:tc>
      </w:tr>
    </w:tbl>
    <w:p>
      <w:pPr>
        <w:pStyle w:val="12"/>
      </w:pPr>
      <w:bookmarkStart w:id="83" w:name="_Toc521458762"/>
      <w:r>
        <w:t xml:space="preserve">Table </w:t>
      </w:r>
      <w:r>
        <w:fldChar w:fldCharType="begin"/>
      </w:r>
      <w:r>
        <w:instrText xml:space="preserve"> STYLEREF 1 \s </w:instrText>
      </w:r>
      <w:r>
        <w:fldChar w:fldCharType="separate"/>
      </w:r>
      <w:r>
        <w:t>0</w:t>
      </w:r>
      <w:r>
        <w:fldChar w:fldCharType="end"/>
      </w:r>
      <w:r>
        <w:noBreakHyphen/>
      </w:r>
      <w:r>
        <w:fldChar w:fldCharType="begin"/>
      </w:r>
      <w:r>
        <w:instrText xml:space="preserve"> SEQ Table \* ARABIC \s 1 </w:instrText>
      </w:r>
      <w:r>
        <w:fldChar w:fldCharType="separate"/>
      </w:r>
      <w:r>
        <w:t>2</w:t>
      </w:r>
      <w:r>
        <w:fldChar w:fldCharType="end"/>
      </w:r>
      <w:r>
        <w:t xml:space="preserve"> - Precharge Resistor Specifications</w:t>
      </w:r>
      <w:bookmarkEnd w:id="83"/>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5"/>
        <w:gridCol w:w="4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05" w:type="dxa"/>
          </w:tcPr>
          <w:p>
            <w:pPr>
              <w:keepNext/>
            </w:pPr>
            <w:r>
              <w:t>Make / Model:</w:t>
            </w:r>
          </w:p>
        </w:tc>
        <w:tc>
          <w:tcPr>
            <w:tcW w:w="4194" w:type="dxa"/>
          </w:tcPr>
          <w:p>
            <w:pPr>
              <w:rPr>
                <w:color w:val="FF6600"/>
              </w:rPr>
            </w:pPr>
            <w:r>
              <w:t>Tyco EV200 Contactor 500AMP 320V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05" w:type="dxa"/>
          </w:tcPr>
          <w:p>
            <w:pPr>
              <w:keepNext/>
            </w:pPr>
            <w:r>
              <w:t>Contact Current Rating:</w:t>
            </w:r>
          </w:p>
        </w:tc>
        <w:tc>
          <w:tcPr>
            <w:tcW w:w="4194" w:type="dxa"/>
          </w:tcPr>
          <w:p>
            <w:pPr>
              <w:pBdr>
                <w:top w:val="none" w:color="auto" w:sz="0" w:space="0"/>
                <w:left w:val="none" w:color="auto" w:sz="0" w:space="0"/>
                <w:bottom w:val="none" w:color="auto" w:sz="0" w:space="0"/>
                <w:right w:val="none" w:color="auto" w:sz="0" w:space="0"/>
                <w:between w:val="none" w:color="auto" w:sz="0" w:space="0"/>
              </w:pBdr>
            </w:pPr>
            <w:r>
              <w:t>500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05" w:type="dxa"/>
          </w:tcPr>
          <w:p>
            <w:pPr>
              <w:keepNext/>
            </w:pPr>
            <w:r>
              <w:t>Contact Voltage Rating:</w:t>
            </w:r>
          </w:p>
        </w:tc>
        <w:tc>
          <w:tcPr>
            <w:tcW w:w="4194" w:type="dxa"/>
          </w:tcPr>
          <w:p>
            <w:pPr>
              <w:pBdr>
                <w:top w:val="none" w:color="auto" w:sz="0" w:space="0"/>
                <w:left w:val="none" w:color="auto" w:sz="0" w:space="0"/>
                <w:bottom w:val="none" w:color="auto" w:sz="0" w:space="0"/>
                <w:right w:val="none" w:color="auto" w:sz="0" w:space="0"/>
                <w:between w:val="none" w:color="auto" w:sz="0" w:space="0"/>
              </w:pBdr>
            </w:pPr>
            <w:r>
              <w:t>320V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605" w:type="dxa"/>
          </w:tcPr>
          <w:p>
            <w:pPr>
              <w:keepNext/>
            </w:pPr>
            <w:r>
              <w:t>Datasheet:</w:t>
            </w:r>
          </w:p>
        </w:tc>
        <w:tc>
          <w:tcPr>
            <w:tcW w:w="4194" w:type="dxa"/>
          </w:tcPr>
          <w:p>
            <w:pPr>
              <w:pBdr>
                <w:top w:val="none" w:color="auto" w:sz="0" w:space="0"/>
                <w:left w:val="none" w:color="auto" w:sz="0" w:space="0"/>
                <w:bottom w:val="none" w:color="auto" w:sz="0" w:space="0"/>
                <w:right w:val="none" w:color="auto" w:sz="0" w:space="0"/>
                <w:between w:val="none" w:color="auto" w:sz="0" w:space="0"/>
              </w:pBdr>
              <w:rPr>
                <w:color w:val="FF6600"/>
              </w:rPr>
            </w:pPr>
            <w:r>
              <w:fldChar w:fldCharType="begin"/>
            </w:r>
            <w:r>
              <w:instrText xml:space="preserve"> HYPERLINK \l "_Tyco_EV200_Contactor" \h </w:instrText>
            </w:r>
            <w:r>
              <w:fldChar w:fldCharType="separate"/>
            </w:r>
            <w:r>
              <w:rPr>
                <w:color w:val="1155CC"/>
                <w:u w:val="single"/>
              </w:rPr>
              <w:t>Datasheet</w:t>
            </w:r>
            <w:r>
              <w:rPr>
                <w:color w:val="1155CC"/>
                <w:u w:val="single"/>
              </w:rPr>
              <w:fldChar w:fldCharType="end"/>
            </w:r>
          </w:p>
        </w:tc>
      </w:tr>
    </w:tbl>
    <w:p>
      <w:pPr>
        <w:pStyle w:val="12"/>
      </w:pPr>
      <w:bookmarkStart w:id="84" w:name="_Toc521458763"/>
      <w:r>
        <w:t xml:space="preserve">Table </w:t>
      </w:r>
      <w:r>
        <w:fldChar w:fldCharType="begin"/>
      </w:r>
      <w:r>
        <w:instrText xml:space="preserve"> STYLEREF 1 \s </w:instrText>
      </w:r>
      <w:r>
        <w:fldChar w:fldCharType="separate"/>
      </w:r>
      <w:r>
        <w:t>0</w:t>
      </w:r>
      <w:r>
        <w:fldChar w:fldCharType="end"/>
      </w:r>
      <w:r>
        <w:noBreakHyphen/>
      </w:r>
      <w:r>
        <w:fldChar w:fldCharType="begin"/>
      </w:r>
      <w:r>
        <w:instrText xml:space="preserve"> SEQ Table \* ARABIC \s 1 </w:instrText>
      </w:r>
      <w:r>
        <w:fldChar w:fldCharType="separate"/>
      </w:r>
      <w:r>
        <w:t>3</w:t>
      </w:r>
      <w:r>
        <w:fldChar w:fldCharType="end"/>
      </w:r>
      <w:r>
        <w:t xml:space="preserve"> - Precharge Relay Specifications</w:t>
      </w:r>
      <w:bookmarkEnd w:id="84"/>
    </w:p>
    <w:p>
      <w:pPr>
        <w:pStyle w:val="4"/>
      </w:pPr>
      <w:r>
        <w:t>Precharge Circuit Location</w:t>
      </w:r>
    </w:p>
    <w:p>
      <w:pPr>
        <w:pStyle w:val="56"/>
        <w:ind w:firstLine="0"/>
      </w:pPr>
      <w:r>
        <w:t>Precharge circuit is located in accumulator.</w:t>
      </w:r>
    </w:p>
    <w:p>
      <w:pPr>
        <w:keepNext/>
      </w:pPr>
      <w:r>
        <w:drawing>
          <wp:inline distT="114300" distB="114300" distL="114300" distR="114300">
            <wp:extent cx="5029200" cy="3028950"/>
            <wp:effectExtent l="0" t="0" r="0" b="0"/>
            <wp:docPr id="9" name="image149.png"/>
            <wp:cNvGraphicFramePr/>
            <a:graphic xmlns:a="http://schemas.openxmlformats.org/drawingml/2006/main">
              <a:graphicData uri="http://schemas.openxmlformats.org/drawingml/2006/picture">
                <pic:pic xmlns:pic="http://schemas.openxmlformats.org/drawingml/2006/picture">
                  <pic:nvPicPr>
                    <pic:cNvPr id="9" name="image149.png"/>
                    <pic:cNvPicPr preferRelativeResize="0"/>
                  </pic:nvPicPr>
                  <pic:blipFill>
                    <a:blip r:embed="rId41"/>
                    <a:srcRect l="32051" t="19088" r="2564" b="11680"/>
                    <a:stretch>
                      <a:fillRect/>
                    </a:stretch>
                  </pic:blipFill>
                  <pic:spPr>
                    <a:xfrm>
                      <a:off x="0" y="0"/>
                      <a:ext cx="5030047" cy="3029460"/>
                    </a:xfrm>
                    <a:prstGeom prst="rect">
                      <a:avLst/>
                    </a:prstGeom>
                  </pic:spPr>
                </pic:pic>
              </a:graphicData>
            </a:graphic>
          </wp:inline>
        </w:drawing>
      </w:r>
    </w:p>
    <w:p>
      <w:pPr>
        <w:pStyle w:val="12"/>
      </w:pPr>
      <w:bookmarkStart w:id="85" w:name="_Toc521462337"/>
      <w:r>
        <w:t xml:space="preserve">Figure </w:t>
      </w:r>
      <w:r>
        <w:fldChar w:fldCharType="begin"/>
      </w:r>
      <w:r>
        <w:instrText xml:space="preserve"> STYLEREF 1 \s </w:instrText>
      </w:r>
      <w:r>
        <w:fldChar w:fldCharType="separate"/>
      </w:r>
      <w:r>
        <w:t>0</w:t>
      </w:r>
      <w:r>
        <w:fldChar w:fldCharType="end"/>
      </w:r>
      <w:r>
        <w:noBreakHyphen/>
      </w:r>
      <w:r>
        <w:fldChar w:fldCharType="begin"/>
      </w:r>
      <w:r>
        <w:instrText xml:space="preserve"> SEQ Figure \* ARABIC \s 1 </w:instrText>
      </w:r>
      <w:r>
        <w:fldChar w:fldCharType="separate"/>
      </w:r>
      <w:r>
        <w:t>2</w:t>
      </w:r>
      <w:r>
        <w:fldChar w:fldCharType="end"/>
      </w:r>
      <w:r>
        <w:t xml:space="preserve"> - Precharge Circuit Location</w:t>
      </w:r>
      <w:bookmarkEnd w:id="85"/>
    </w:p>
    <w:p>
      <w:pPr>
        <w:pStyle w:val="4"/>
      </w:pPr>
      <w:r>
        <w:t>Precharge Circuit Controls</w:t>
      </w:r>
    </w:p>
    <w:p>
      <w:pPr>
        <w:pStyle w:val="56"/>
        <w:ind w:firstLine="709"/>
      </w:pPr>
      <w:r>
        <w:t>Pre-charging of internal capacitors in motor controllers input circuit to 90-95% of battery voltage is important to avoid inrush and pitting of contactors. Our motor controller has internal capacitor that the value is 1 mF. Our precharge circuit following the schematic below</w:t>
      </w:r>
    </w:p>
    <w:p>
      <w:pPr>
        <w:pStyle w:val="56"/>
        <w:ind w:firstLine="0"/>
      </w:pPr>
      <w:r>
        <mc:AlternateContent>
          <mc:Choice Requires="wpg">
            <w:drawing>
              <wp:inline distT="114300" distB="114300" distL="114300" distR="114300">
                <wp:extent cx="5943600" cy="4351655"/>
                <wp:effectExtent l="0" t="0" r="0" b="0"/>
                <wp:docPr id="244" name="Group 244"/>
                <wp:cNvGraphicFramePr/>
                <a:graphic xmlns:a="http://schemas.openxmlformats.org/drawingml/2006/main">
                  <a:graphicData uri="http://schemas.microsoft.com/office/word/2010/wordprocessingGroup">
                    <wpg:wgp>
                      <wpg:cNvGrpSpPr/>
                      <wpg:grpSpPr>
                        <a:xfrm>
                          <a:off x="0" y="0"/>
                          <a:ext cx="5943600" cy="4352192"/>
                          <a:chOff x="152400" y="152400"/>
                          <a:chExt cx="7115175" cy="5153025"/>
                        </a:xfrm>
                      </wpg:grpSpPr>
                      <pic:pic xmlns:pic="http://schemas.openxmlformats.org/drawingml/2006/picture">
                        <pic:nvPicPr>
                          <pic:cNvPr id="245" name="Shape 54" descr="PrechargeCircuit.JPG"/>
                          <pic:cNvPicPr preferRelativeResize="0"/>
                        </pic:nvPicPr>
                        <pic:blipFill>
                          <a:blip r:embed="rId42"/>
                          <a:stretch>
                            <a:fillRect/>
                          </a:stretch>
                        </pic:blipFill>
                        <pic:spPr>
                          <a:xfrm>
                            <a:off x="152400" y="152400"/>
                            <a:ext cx="7115175" cy="5153025"/>
                          </a:xfrm>
                          <a:prstGeom prst="rect">
                            <a:avLst/>
                          </a:prstGeom>
                          <a:noFill/>
                          <a:ln>
                            <a:noFill/>
                          </a:ln>
                        </pic:spPr>
                      </pic:pic>
                    </wpg:wgp>
                  </a:graphicData>
                </a:graphic>
              </wp:inline>
            </w:drawing>
          </mc:Choice>
          <mc:Fallback>
            <w:pict>
              <v:group id="_x0000_s1026" o:spid="_x0000_s1026" o:spt="203" style="height:342.65pt;width:468pt;" coordorigin="152400,152400" coordsize="7115175,5153025" o:gfxdata="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&#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">
                <o:lock v:ext="edit" aspectratio="f"/>
                <v:shape id="Shape 54" o:spid="_x0000_s1026" o:spt="75" alt="PrechargeCircuit.JPG" type="#_x0000_t75" style="position:absolute;left:152400;top:152400;height:5153025;width:7115175;" filled="f" o:preferrelative="f" stroked="f" coordsize="21600,21600" o:gfxdata="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3/r18ugAAANwA&#10;AAAPAAAAAAAAAAEAIAAAACIAAABkcnMvZG93bnJldi54bWxQSwECFAAUAAAACACHTuJAMy8FnjsA&#10;AAA5AAAAEAAAAAAAAAABACAAAAAJAQAAZHJzL3NoYXBleG1sLnhtbFBLBQYAAAAABgAGAFsBAACz&#10;AwAAAAA=&#10;">
                  <v:fill on="f" focussize="0,0"/>
                  <v:stroke on="f"/>
                  <v:imagedata r:id="rId42" o:title=""/>
                  <o:lock v:ext="edit" aspectratio="f"/>
                </v:shape>
                <w10:wrap type="none"/>
                <w10:anchorlock/>
              </v:group>
            </w:pict>
          </mc:Fallback>
        </mc:AlternateContent>
      </w:r>
    </w:p>
    <w:p>
      <w:pPr>
        <w:pStyle w:val="56"/>
        <w:ind w:firstLine="0"/>
      </w:pPr>
      <w:r>
        <w:t>This Precharge circuit using Delay Relay OMRON H3Y-2 that the coil connected to shutdown circuit to control AIRs to open with delay 3000ms to achieve 90% of battery’s voltage. This precharge circuit using 1kOhm resistor, and the the precharge’s graph showed below.</w:t>
      </w:r>
    </w:p>
    <w:p>
      <w:pPr>
        <w:pStyle w:val="56"/>
        <w:ind w:firstLine="0"/>
      </w:pPr>
      <w:r>
        <mc:AlternateContent>
          <mc:Choice Requires="wpg">
            <w:drawing>
              <wp:inline distT="114300" distB="114300" distL="114300" distR="114300">
                <wp:extent cx="4319905" cy="2519680"/>
                <wp:effectExtent l="0" t="0" r="4445" b="0"/>
                <wp:docPr id="246" name="Group 246"/>
                <wp:cNvGraphicFramePr/>
                <a:graphic xmlns:a="http://schemas.openxmlformats.org/drawingml/2006/main">
                  <a:graphicData uri="http://schemas.microsoft.com/office/word/2010/wordprocessingGroup">
                    <wpg:wgp>
                      <wpg:cNvGrpSpPr/>
                      <wpg:grpSpPr>
                        <a:xfrm>
                          <a:off x="0" y="0"/>
                          <a:ext cx="4320000" cy="2520000"/>
                          <a:chOff x="152400" y="152400"/>
                          <a:chExt cx="7315200" cy="4292250"/>
                        </a:xfrm>
                      </wpg:grpSpPr>
                      <pic:pic xmlns:pic="http://schemas.openxmlformats.org/drawingml/2006/picture">
                        <pic:nvPicPr>
                          <pic:cNvPr id="247" name="Shape 15" descr="PrechargeVoltageGraph.jpg"/>
                          <pic:cNvPicPr preferRelativeResize="0"/>
                        </pic:nvPicPr>
                        <pic:blipFill>
                          <a:blip r:embed="rId43"/>
                          <a:srcRect/>
                          <a:stretch>
                            <a:fillRect/>
                          </a:stretch>
                        </pic:blipFill>
                        <pic:spPr>
                          <a:xfrm>
                            <a:off x="152400" y="152400"/>
                            <a:ext cx="7315200" cy="4292250"/>
                          </a:xfrm>
                          <a:prstGeom prst="rect">
                            <a:avLst/>
                          </a:prstGeom>
                          <a:noFill/>
                          <a:ln>
                            <a:noFill/>
                          </a:ln>
                        </pic:spPr>
                      </pic:pic>
                    </wpg:wgp>
                  </a:graphicData>
                </a:graphic>
              </wp:inline>
            </w:drawing>
          </mc:Choice>
          <mc:Fallback>
            <w:pict>
              <v:group id="_x0000_s1026" o:spid="_x0000_s1026" o:spt="203" style="height:198.4pt;width:340.15pt;" coordorigin="152400,152400" coordsize="7315200,4292250" o:gfxdata="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">
                <o:lock v:ext="edit" aspectratio="f"/>
                <v:shape id="Shape 15" o:spid="_x0000_s1026" o:spt="75" alt="PrechargeVoltageGraph.jpg" type="#_x0000_t75" style="position:absolute;left:152400;top:152400;height:4292250;width:7315200;" filled="f" o:preferrelative="f" stroked="f" coordsize="21600,21600" o:gfxdata="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u0oS/&#10;AAAA3AAAAA8AAAAAAAAAAQAgAAAAIgAAAGRycy9kb3ducmV2LnhtbFBLAQIUABQAAAAIAIdO4kAz&#10;LwWeOwAAADkAAAAQAAAAAAAAAAEAIAAAAA4BAABkcnMvc2hhcGV4bWwueG1sUEsFBgAAAAAGAAYA&#10;WwEAALgDAAAAAA==&#10;">
                  <v:fill on="f" focussize="0,0"/>
                  <v:stroke on="f"/>
                  <v:imagedata r:id="rId43" o:title=""/>
                  <o:lock v:ext="edit" aspectratio="f"/>
                </v:shape>
                <w10:wrap type="none"/>
                <w10:anchorlock/>
              </v:group>
            </w:pict>
          </mc:Fallback>
        </mc:AlternateContent>
      </w:r>
    </w:p>
    <w:p>
      <w:pPr>
        <w:pStyle w:val="56"/>
        <w:ind w:firstLine="0"/>
      </w:pPr>
      <w:r>
        <mc:AlternateContent>
          <mc:Choice Requires="wpg">
            <w:drawing>
              <wp:inline distT="114300" distB="114300" distL="114300" distR="114300">
                <wp:extent cx="4319905" cy="2519680"/>
                <wp:effectExtent l="0" t="0" r="4445" b="0"/>
                <wp:docPr id="248" name="Group 248"/>
                <wp:cNvGraphicFramePr/>
                <a:graphic xmlns:a="http://schemas.openxmlformats.org/drawingml/2006/main">
                  <a:graphicData uri="http://schemas.microsoft.com/office/word/2010/wordprocessingGroup">
                    <wpg:wgp>
                      <wpg:cNvGrpSpPr/>
                      <wpg:grpSpPr>
                        <a:xfrm>
                          <a:off x="0" y="0"/>
                          <a:ext cx="4320000" cy="2520000"/>
                          <a:chOff x="152400" y="152400"/>
                          <a:chExt cx="7315200" cy="4508975"/>
                        </a:xfrm>
                      </wpg:grpSpPr>
                      <pic:pic xmlns:pic="http://schemas.openxmlformats.org/drawingml/2006/picture">
                        <pic:nvPicPr>
                          <pic:cNvPr id="249" name="Shape 53" descr="PrechargeCurrentGraph.jpg"/>
                          <pic:cNvPicPr preferRelativeResize="0"/>
                        </pic:nvPicPr>
                        <pic:blipFill>
                          <a:blip r:embed="rId44"/>
                          <a:srcRect/>
                          <a:stretch>
                            <a:fillRect/>
                          </a:stretch>
                        </pic:blipFill>
                        <pic:spPr>
                          <a:xfrm>
                            <a:off x="152400" y="152400"/>
                            <a:ext cx="7315200" cy="4508975"/>
                          </a:xfrm>
                          <a:prstGeom prst="rect">
                            <a:avLst/>
                          </a:prstGeom>
                          <a:noFill/>
                          <a:ln>
                            <a:noFill/>
                          </a:ln>
                        </pic:spPr>
                      </pic:pic>
                    </wpg:wgp>
                  </a:graphicData>
                </a:graphic>
              </wp:inline>
            </w:drawing>
          </mc:Choice>
          <mc:Fallback>
            <w:pict>
              <v:group id="_x0000_s1026" o:spid="_x0000_s1026" o:spt="203" style="height:198.4pt;width:340.15pt;" coordorigin="152400,152400" coordsize="7315200,4508975" o:gfxdata="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">
                <o:lock v:ext="edit" aspectratio="f"/>
                <v:shape id="Shape 53" o:spid="_x0000_s1026" o:spt="75" alt="PrechargeCurrentGraph.jpg" type="#_x0000_t75" style="position:absolute;left:152400;top:152400;height:4508975;width:7315200;" filled="f" o:preferrelative="f" stroked="f" coordsize="21600,21600" o:gfxdata="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6Bu28AAAA&#10;3AAAAA8AAAAAAAAAAQAgAAAAIgAAAGRycy9kb3ducmV2LnhtbFBLAQIUABQAAAAIAIdO4kAzLwWe&#10;OwAAADkAAAAQAAAAAAAAAAEAIAAAAAsBAABkcnMvc2hhcGV4bWwueG1sUEsFBgAAAAAGAAYAWwEA&#10;ALUDAAAAAA==&#10;">
                  <v:fill on="f" focussize="0,0"/>
                  <v:stroke on="f"/>
                  <v:imagedata r:id="rId44" o:title=""/>
                  <o:lock v:ext="edit" aspectratio="f"/>
                </v:shape>
                <w10:wrap type="none"/>
                <w10:anchorlock/>
              </v:group>
            </w:pict>
          </mc:Fallback>
        </mc:AlternateContent>
      </w:r>
    </w:p>
    <w:p>
      <w:pPr>
        <w:pStyle w:val="56"/>
        <w:ind w:firstLine="0"/>
      </w:pPr>
      <w:r>
        <mc:AlternateContent>
          <mc:Choice Requires="wpg">
            <w:drawing>
              <wp:inline distT="114300" distB="114300" distL="114300" distR="114300">
                <wp:extent cx="4319905" cy="2519680"/>
                <wp:effectExtent l="0" t="0" r="4445" b="0"/>
                <wp:docPr id="250" name="Group 250"/>
                <wp:cNvGraphicFramePr/>
                <a:graphic xmlns:a="http://schemas.openxmlformats.org/drawingml/2006/main">
                  <a:graphicData uri="http://schemas.microsoft.com/office/word/2010/wordprocessingGroup">
                    <wpg:wgp>
                      <wpg:cNvGrpSpPr/>
                      <wpg:grpSpPr>
                        <a:xfrm>
                          <a:off x="0" y="0"/>
                          <a:ext cx="4320000" cy="2520000"/>
                          <a:chOff x="152400" y="152400"/>
                          <a:chExt cx="5172075" cy="2705100"/>
                        </a:xfrm>
                      </wpg:grpSpPr>
                      <pic:pic xmlns:pic="http://schemas.openxmlformats.org/drawingml/2006/picture">
                        <pic:nvPicPr>
                          <pic:cNvPr id="251" name="Shape 66" descr="PrechargePowerGraph.jpg"/>
                          <pic:cNvPicPr preferRelativeResize="0"/>
                        </pic:nvPicPr>
                        <pic:blipFill>
                          <a:blip r:embed="rId45"/>
                          <a:stretch>
                            <a:fillRect/>
                          </a:stretch>
                        </pic:blipFill>
                        <pic:spPr>
                          <a:xfrm>
                            <a:off x="152400" y="152400"/>
                            <a:ext cx="5172075" cy="2705100"/>
                          </a:xfrm>
                          <a:prstGeom prst="rect">
                            <a:avLst/>
                          </a:prstGeom>
                          <a:noFill/>
                          <a:ln>
                            <a:noFill/>
                          </a:ln>
                        </pic:spPr>
                      </pic:pic>
                    </wpg:wgp>
                  </a:graphicData>
                </a:graphic>
              </wp:inline>
            </w:drawing>
          </mc:Choice>
          <mc:Fallback>
            <w:pict>
              <v:group id="_x0000_s1026" o:spid="_x0000_s1026" o:spt="203" style="height:198.4pt;width:340.15pt;" coordorigin="152400,152400" coordsize="5172075,2705100" o:gfxdata="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">
                <o:lock v:ext="edit" aspectratio="f"/>
                <v:shape id="Shape 66" o:spid="_x0000_s1026" o:spt="75" alt="PrechargePowerGraph.jpg" type="#_x0000_t75" style="position:absolute;left:152400;top:152400;height:2705100;width:5172075;" filled="f" o:preferrelative="f" stroked="f" coordsize="21600,21600" o:gfxdata="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iGbbb4A&#10;AADcAAAADwAAAAAAAAABACAAAAAiAAAAZHJzL2Rvd25yZXYueG1sUEsBAhQAFAAAAAgAh07iQDMv&#10;BZ47AAAAOQAAABAAAAAAAAAAAQAgAAAADQEAAGRycy9zaGFwZXhtbC54bWxQSwUGAAAAAAYABgBb&#10;AQAAtwMAAAAA&#10;">
                  <v:fill on="f" focussize="0,0"/>
                  <v:stroke on="f"/>
                  <v:imagedata r:id="rId45" o:title=""/>
                  <o:lock v:ext="edit" aspectratio="f"/>
                </v:shape>
                <w10:wrap type="none"/>
                <w10:anchorlock/>
              </v:group>
            </w:pict>
          </mc:Fallback>
        </mc:AlternateContent>
      </w:r>
    </w:p>
    <w:p>
      <w:pPr>
        <w:pStyle w:val="56"/>
        <w:ind w:firstLine="709"/>
      </w:pPr>
    </w:p>
    <w:p>
      <w:pPr>
        <w:pStyle w:val="3"/>
      </w:pPr>
      <w:bookmarkStart w:id="86" w:name="_Toc521464853"/>
      <w:r>
        <w:t>BMS</w:t>
      </w:r>
      <w:bookmarkEnd w:id="86"/>
    </w:p>
    <w:p>
      <w:pPr>
        <w:pStyle w:val="4"/>
      </w:pPr>
      <w:r>
        <w:t>BMS Specifications</w:t>
      </w:r>
    </w:p>
    <w:p>
      <w:pPr>
        <w:pStyle w:val="56"/>
        <w:ind w:firstLine="709"/>
      </w:pPr>
      <w:r>
        <w:t>The BMS utilized in our design is the Orion BMS from Ewert Energy Systems. This BMS is commercially available and designed specifically for electric and hybrid vehicles. It supports sets of 12 cells up to 108 battery cells or a variety of different battery chemistries. Since we have 30 series groups to monitor, we had to acquire a BMS with a 76 cell or above configuration. It is designed to work in high noise environments and in harsh temperatures ranging from -40 to 80 degrees Celsius. The BMS can read cell voltages from .5 to 5 volts. The accumulator pack consists of lithium ion cells, the maximum cell open circuit voltage limit is set to 4.2 volt and minimum open circuit voltage limit set to 3 volts. Measurement resolution is 1.5mV. The ADC within the AMS has a 12 bit resolution with a ±10mV accuracy rating. If the voltages get near the limits it opens the AIRs. The temperature limit is set to be 60 C and if this temperature is exceeded it opens the AIRs. All the sense wires are electrically and magnetically isolated by the BMS. In the case that an error is detected and the BMS needs to open AIR’s, it switches the internal relay which connects to the internal shutdown circuit.</w:t>
      </w:r>
    </w:p>
    <w:p>
      <w:pPr>
        <w:pStyle w:val="56"/>
        <w:ind w:firstLine="0"/>
      </w:pPr>
      <w:r>
        <w:drawing>
          <wp:inline distT="114300" distB="114300" distL="114300" distR="114300">
            <wp:extent cx="5943600" cy="3390900"/>
            <wp:effectExtent l="0" t="0" r="0" b="0"/>
            <wp:docPr id="176" name="image159.png"/>
            <wp:cNvGraphicFramePr/>
            <a:graphic xmlns:a="http://schemas.openxmlformats.org/drawingml/2006/main">
              <a:graphicData uri="http://schemas.openxmlformats.org/drawingml/2006/picture">
                <pic:pic xmlns:pic="http://schemas.openxmlformats.org/drawingml/2006/picture">
                  <pic:nvPicPr>
                    <pic:cNvPr id="176" name="image159.png"/>
                    <pic:cNvPicPr preferRelativeResize="0"/>
                  </pic:nvPicPr>
                  <pic:blipFill>
                    <a:blip r:embed="rId46"/>
                    <a:srcRect/>
                    <a:stretch>
                      <a:fillRect/>
                    </a:stretch>
                  </pic:blipFill>
                  <pic:spPr>
                    <a:xfrm>
                      <a:off x="0" y="0"/>
                      <a:ext cx="5943600" cy="3390900"/>
                    </a:xfrm>
                    <a:prstGeom prst="rect">
                      <a:avLst/>
                    </a:prstGeom>
                  </pic:spPr>
                </pic:pic>
              </a:graphicData>
            </a:graphic>
          </wp:inline>
        </w:drawing>
      </w:r>
    </w:p>
    <w:p>
      <w:pPr>
        <w:pStyle w:val="56"/>
        <w:ind w:firstLine="0"/>
      </w:pPr>
      <w:r>
        <w:t>The Orion BMS provides 2.5kV isolation between cell voltage taps and control electronics as well as between groups of 36 cells. The total pack voltage sensor is isolated from all other electronics by 2.0kV DC isolation. Isolation between cell groups 1, 2 and 3 is a nominal 100v isolation which is an ideal placement of high resistance busbars or cables between cells, but cannot be used for a safety disconnect or fuse since it is not rated to withstand the full stack voltage.</w:t>
      </w:r>
    </w:p>
    <w:p>
      <w:pPr>
        <w:pStyle w:val="56"/>
        <w:ind w:firstLine="0"/>
      </w:pPr>
      <w:r>
        <w:t>NOTE : 108 cell above are diagram on ORION BMS, not amount of cell that we are used.</w:t>
      </w:r>
    </w:p>
    <w:p>
      <w:pPr>
        <w:pStyle w:val="56"/>
        <w:ind w:firstLine="709"/>
      </w:pPr>
    </w:p>
    <w:p>
      <w:pPr>
        <w:pStyle w:val="4"/>
      </w:pPr>
      <w:r>
        <w:t>Temperature Sensors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3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55" w:type="dxa"/>
          </w:tcPr>
          <w:p>
            <w:pPr>
              <w:keepNext/>
            </w:pPr>
            <w:r>
              <w:t>Make / Model:</w:t>
            </w:r>
          </w:p>
        </w:tc>
        <w:tc>
          <w:tcPr>
            <w:tcW w:w="3150" w:type="dxa"/>
          </w:tcPr>
          <w:p>
            <w:pPr>
              <w:pBdr>
                <w:top w:val="none" w:color="auto" w:sz="0" w:space="0"/>
                <w:left w:val="none" w:color="auto" w:sz="0" w:space="0"/>
                <w:bottom w:val="none" w:color="auto" w:sz="0" w:space="0"/>
                <w:right w:val="none" w:color="auto" w:sz="0" w:space="0"/>
                <w:between w:val="none" w:color="auto" w:sz="0" w:space="0"/>
              </w:pBdr>
            </w:pPr>
            <w:r>
              <w:t>Thermistor 10k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55" w:type="dxa"/>
          </w:tcPr>
          <w:p>
            <w:pPr>
              <w:keepNext/>
            </w:pPr>
            <w:r>
              <w:t>Accuracy of sensor:</w:t>
            </w:r>
          </w:p>
        </w:tc>
        <w:tc>
          <w:tcPr>
            <w:tcW w:w="3150" w:type="dxa"/>
          </w:tcPr>
          <w:p>
            <w:pPr>
              <w:pBdr>
                <w:top w:val="none" w:color="auto" w:sz="0" w:space="0"/>
                <w:left w:val="none" w:color="auto" w:sz="0" w:space="0"/>
                <w:bottom w:val="none" w:color="auto" w:sz="0" w:space="0"/>
                <w:right w:val="none" w:color="auto" w:sz="0" w:space="0"/>
                <w:between w:val="none" w:color="auto" w:sz="0" w:space="0"/>
              </w:pBdr>
            </w:pPr>
            <w:r>
              <w:t>1°C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55" w:type="dxa"/>
          </w:tcPr>
          <w:p>
            <w:pPr>
              <w:keepNext/>
            </w:pPr>
            <w:r>
              <w:t>Datasheet:</w:t>
            </w:r>
          </w:p>
        </w:tc>
        <w:tc>
          <w:tcPr>
            <w:tcW w:w="3150" w:type="dxa"/>
          </w:tcPr>
          <w:p>
            <w:pPr>
              <w:pBdr>
                <w:top w:val="none" w:color="auto" w:sz="0" w:space="0"/>
                <w:left w:val="none" w:color="auto" w:sz="0" w:space="0"/>
                <w:bottom w:val="none" w:color="auto" w:sz="0" w:space="0"/>
                <w:right w:val="none" w:color="auto" w:sz="0" w:space="0"/>
                <w:between w:val="none" w:color="auto" w:sz="0" w:space="0"/>
              </w:pBdr>
              <w:rPr>
                <w:color w:val="FF6600"/>
              </w:rPr>
            </w:pPr>
            <w:r>
              <w:fldChar w:fldCharType="begin"/>
            </w:r>
            <w:r>
              <w:instrText xml:space="preserve"> HYPERLINK \l "_Thermistor_10K" \h </w:instrText>
            </w:r>
            <w:r>
              <w:fldChar w:fldCharType="separate"/>
            </w:r>
            <w:r>
              <w:rPr>
                <w:color w:val="0563C1"/>
                <w:u w:val="single"/>
              </w:rPr>
              <w:t>Datasheet</w:t>
            </w:r>
            <w:r>
              <w:rPr>
                <w:color w:val="0563C1"/>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55" w:type="dxa"/>
          </w:tcPr>
          <w:p>
            <w:pPr>
              <w:keepNext/>
            </w:pPr>
            <w:r>
              <w:t># of sensors:</w:t>
            </w:r>
          </w:p>
        </w:tc>
        <w:tc>
          <w:tcPr>
            <w:tcW w:w="3150" w:type="dxa"/>
          </w:tcPr>
          <w:p>
            <w:pPr>
              <w:pBdr>
                <w:top w:val="none" w:color="auto" w:sz="0" w:space="0"/>
                <w:left w:val="none" w:color="auto" w:sz="0" w:space="0"/>
                <w:bottom w:val="none" w:color="auto" w:sz="0" w:space="0"/>
                <w:right w:val="none" w:color="auto" w:sz="0" w:space="0"/>
                <w:between w:val="none" w:color="auto" w:sz="0" w:space="0"/>
              </w:pBdr>
              <w:rPr>
                <w:lang w:val="id-ID"/>
              </w:rPr>
            </w:pPr>
            <w:r>
              <w:t>23</w:t>
            </w:r>
            <w:r>
              <w:rPr>
                <w:lang w:val="id-ID"/>
              </w:rPr>
              <w:t xml:space="preserve"> (Accumulator has 76 cell)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55" w:type="dxa"/>
          </w:tcPr>
          <w:p>
            <w:pPr>
              <w:keepNext/>
            </w:pPr>
            <w:r>
              <w:t>% of cells sensed:</w:t>
            </w:r>
          </w:p>
        </w:tc>
        <w:tc>
          <w:tcPr>
            <w:tcW w:w="3150" w:type="dxa"/>
          </w:tcPr>
          <w:p>
            <w:pPr>
              <w:pBdr>
                <w:top w:val="none" w:color="auto" w:sz="0" w:space="0"/>
                <w:left w:val="none" w:color="auto" w:sz="0" w:space="0"/>
                <w:bottom w:val="none" w:color="auto" w:sz="0" w:space="0"/>
                <w:right w:val="none" w:color="auto" w:sz="0" w:space="0"/>
                <w:between w:val="none" w:color="auto" w:sz="0" w:space="0"/>
              </w:pBdr>
              <w:rPr>
                <w:lang w:val="id-ID"/>
              </w:rPr>
            </w:pPr>
            <w:r>
              <w:t>30%</w:t>
            </w:r>
            <w:r>
              <w:rPr>
                <w:lang w:val="id-ID"/>
              </w:rPr>
              <w:t xml:space="preserve"> </w:t>
            </w:r>
          </w:p>
        </w:tc>
      </w:tr>
    </w:tbl>
    <w:p>
      <w:pPr>
        <w:pStyle w:val="12"/>
      </w:pPr>
      <w:bookmarkStart w:id="87" w:name="_Toc521458764"/>
      <w:r>
        <w:t xml:space="preserve">Table </w:t>
      </w:r>
      <w:r>
        <w:fldChar w:fldCharType="begin"/>
      </w:r>
      <w:r>
        <w:instrText xml:space="preserve"> STYLEREF 1 \s </w:instrText>
      </w:r>
      <w:r>
        <w:fldChar w:fldCharType="separate"/>
      </w:r>
      <w:r>
        <w:t>0</w:t>
      </w:r>
      <w:r>
        <w:fldChar w:fldCharType="end"/>
      </w:r>
      <w:r>
        <w:noBreakHyphen/>
      </w:r>
      <w:r>
        <w:fldChar w:fldCharType="begin"/>
      </w:r>
      <w:r>
        <w:instrText xml:space="preserve"> SEQ Table \* ARABIC \s 1 </w:instrText>
      </w:r>
      <w:r>
        <w:fldChar w:fldCharType="separate"/>
      </w:r>
      <w:r>
        <w:t>4</w:t>
      </w:r>
      <w:r>
        <w:fldChar w:fldCharType="end"/>
      </w:r>
      <w:r>
        <w:t xml:space="preserve"> - Temperature Sensor Specifications</w:t>
      </w:r>
      <w:bookmarkEnd w:id="87"/>
    </w:p>
    <w:p>
      <w:pPr>
        <w:pStyle w:val="4"/>
      </w:pPr>
      <w:r>
        <w:t>Temperature Sensor Location</w:t>
      </w:r>
    </w:p>
    <w:p>
      <w:pPr>
        <w:pStyle w:val="56"/>
        <w:ind w:firstLine="0"/>
      </w:pPr>
      <w:r>
        <w:t>The thermal sensor are mounted directly in the inside of the accumulator.</w:t>
      </w:r>
    </w:p>
    <w:p>
      <w:pPr>
        <w:keepNext/>
      </w:pPr>
      <w:r>
        <w:rPr>
          <w:color w:val="FF6600"/>
        </w:rPr>
        <mc:AlternateContent>
          <mc:Choice Requires="wpg">
            <w:drawing>
              <wp:inline distT="114300" distB="114300" distL="114300" distR="114300">
                <wp:extent cx="5943600" cy="3416300"/>
                <wp:effectExtent l="0" t="0" r="0" b="0"/>
                <wp:docPr id="10" name="Group 10"/>
                <wp:cNvGraphicFramePr/>
                <a:graphic xmlns:a="http://schemas.openxmlformats.org/drawingml/2006/main">
                  <a:graphicData uri="http://schemas.microsoft.com/office/word/2010/wordprocessingGroup">
                    <wpg:wgp>
                      <wpg:cNvGrpSpPr/>
                      <wpg:grpSpPr>
                        <a:xfrm>
                          <a:off x="0" y="0"/>
                          <a:ext cx="5943600" cy="3416300"/>
                          <a:chOff x="85725" y="565450"/>
                          <a:chExt cx="6553200" cy="3765302"/>
                        </a:xfrm>
                      </wpg:grpSpPr>
                      <pic:pic xmlns:pic="http://schemas.openxmlformats.org/drawingml/2006/picture">
                        <pic:nvPicPr>
                          <pic:cNvPr id="11" name="Shape 71"/>
                          <pic:cNvPicPr preferRelativeResize="0"/>
                        </pic:nvPicPr>
                        <pic:blipFill>
                          <a:blip r:embed="rId47"/>
                          <a:stretch>
                            <a:fillRect/>
                          </a:stretch>
                        </pic:blipFill>
                        <pic:spPr>
                          <a:xfrm>
                            <a:off x="85725" y="565450"/>
                            <a:ext cx="6553200" cy="3765302"/>
                          </a:xfrm>
                          <a:prstGeom prst="rect">
                            <a:avLst/>
                          </a:prstGeom>
                          <a:noFill/>
                          <a:ln>
                            <a:noFill/>
                          </a:ln>
                        </pic:spPr>
                      </pic:pic>
                      <wps:wsp>
                        <wps:cNvPr id="12" name="Oval 12"/>
                        <wps:cNvSpPr/>
                        <wps:spPr>
                          <a:xfrm rot="1190262">
                            <a:off x="1142954" y="1304973"/>
                            <a:ext cx="333277" cy="495547"/>
                          </a:xfrm>
                          <a:prstGeom prst="ellipse">
                            <a:avLst/>
                          </a:prstGeom>
                          <a:noFill/>
                          <a:ln w="38100"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s:wsp>
                        <wps:cNvPr id="13" name="Oval 13"/>
                        <wps:cNvSpPr/>
                        <wps:spPr>
                          <a:xfrm rot="1190262">
                            <a:off x="3771854" y="3505248"/>
                            <a:ext cx="333277" cy="495547"/>
                          </a:xfrm>
                          <a:prstGeom prst="ellipse">
                            <a:avLst/>
                          </a:prstGeom>
                          <a:noFill/>
                          <a:ln w="38100"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s:wsp>
                        <wps:cNvPr id="14" name="Oval 14"/>
                        <wps:cNvSpPr/>
                        <wps:spPr>
                          <a:xfrm rot="1190262">
                            <a:off x="3400379" y="2114598"/>
                            <a:ext cx="333277" cy="495547"/>
                          </a:xfrm>
                          <a:prstGeom prst="ellipse">
                            <a:avLst/>
                          </a:prstGeom>
                          <a:noFill/>
                          <a:ln w="38100"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s:wsp>
                        <wps:cNvPr id="15" name="Oval 15"/>
                        <wps:cNvSpPr/>
                        <wps:spPr>
                          <a:xfrm rot="1190262">
                            <a:off x="3021604" y="866823"/>
                            <a:ext cx="333277" cy="495547"/>
                          </a:xfrm>
                          <a:prstGeom prst="ellipse">
                            <a:avLst/>
                          </a:prstGeom>
                          <a:noFill/>
                          <a:ln w="38100"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s:wsp>
                        <wps:cNvPr id="16" name="Oval 16"/>
                        <wps:cNvSpPr/>
                        <wps:spPr>
                          <a:xfrm rot="1190262">
                            <a:off x="5383804" y="2819448"/>
                            <a:ext cx="333277" cy="495547"/>
                          </a:xfrm>
                          <a:prstGeom prst="ellipse">
                            <a:avLst/>
                          </a:prstGeom>
                          <a:noFill/>
                          <a:ln w="38100"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s:wsp>
                        <wps:cNvPr id="17" name="Text Box 17"/>
                        <wps:cNvSpPr txBox="1"/>
                        <wps:spPr>
                          <a:xfrm>
                            <a:off x="3326275" y="794500"/>
                            <a:ext cx="2419500" cy="640200"/>
                          </a:xfrm>
                          <a:prstGeom prst="rect">
                            <a:avLst/>
                          </a:prstGeom>
                          <a:noFill/>
                          <a:ln>
                            <a:noFill/>
                          </a:ln>
                        </wps:spPr>
                        <wps:txbx>
                          <w:txbxContent>
                            <w:p>
                              <w:r>
                                <w:rPr>
                                  <w:rFonts w:ascii="Arial" w:hAnsi="Arial" w:eastAsia="Arial" w:cs="Arial"/>
                                  <w:color w:val="FFFFFF"/>
                                  <w:sz w:val="28"/>
                                </w:rPr>
                                <w:t>Behind This Separation</w:t>
                              </w:r>
                            </w:p>
                          </w:txbxContent>
                        </wps:txbx>
                        <wps:bodyPr spcFirstLastPara="1" wrap="square" lIns="91425" tIns="91425" rIns="91425" bIns="91425" anchor="t" anchorCtr="0"/>
                      </wps:wsp>
                      <wps:wsp>
                        <wps:cNvPr id="18" name="Text Box 18"/>
                        <wps:cNvSpPr txBox="1"/>
                        <wps:spPr>
                          <a:xfrm>
                            <a:off x="3993025" y="2518525"/>
                            <a:ext cx="2419500" cy="640200"/>
                          </a:xfrm>
                          <a:prstGeom prst="rect">
                            <a:avLst/>
                          </a:prstGeom>
                          <a:noFill/>
                          <a:ln>
                            <a:noFill/>
                          </a:ln>
                        </wps:spPr>
                        <wps:txbx>
                          <w:txbxContent>
                            <w:p>
                              <w:r>
                                <w:rPr>
                                  <w:rFonts w:ascii="Arial" w:hAnsi="Arial" w:eastAsia="Arial" w:cs="Arial"/>
                                  <w:color w:val="FFFFFF"/>
                                  <w:sz w:val="28"/>
                                </w:rPr>
                                <w:t>Behind This Separation</w:t>
                              </w:r>
                            </w:p>
                          </w:txbxContent>
                        </wps:txbx>
                        <wps:bodyPr spcFirstLastPara="1" wrap="square" lIns="91425" tIns="91425" rIns="91425" bIns="91425" anchor="t" anchorCtr="0"/>
                      </wps:wsp>
                    </wpg:wgp>
                  </a:graphicData>
                </a:graphic>
              </wp:inline>
            </w:drawing>
          </mc:Choice>
          <mc:Fallback>
            <w:pict>
              <v:group id="_x0000_s1026" o:spid="_x0000_s1026" o:spt="203" style="height:269pt;width:468pt;" coordorigin="85725,565450" coordsize="6553200,3765302" o:gfxdata="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">
                <o:lock v:ext="edit" aspectratio="f"/>
                <v:shape id="Shape 71" o:spid="_x0000_s1026" o:spt="75" type="#_x0000_t75" style="position:absolute;left:85725;top:565450;height:3765302;width:6553200;" filled="f" o:preferrelative="f" stroked="f" coordsize="21600,21600" o:gfxdata="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zlePtLUAAADbAAAADwAA&#10;AAAAAAABACAAAAAiAAAAZHJzL2Rvd25yZXYueG1sUEsBAhQAFAAAAAgAh07iQDMvBZ47AAAAOQAA&#10;ABAAAAAAAAAAAQAgAAAABAEAAGRycy9zaGFwZXhtbC54bWxQSwUGAAAAAAYABgBbAQAArgMAAAAA&#10;">
                  <v:fill on="f" focussize="0,0"/>
                  <v:stroke on="f"/>
                  <v:imagedata r:id="rId47" o:title=""/>
                  <o:lock v:ext="edit" aspectratio="f"/>
                </v:shape>
                <v:shape id="_x0000_s1026" o:spid="_x0000_s1026" o:spt="3" type="#_x0000_t3" style="position:absolute;left:1142954;top:1304973;height:495547;width:333277;rotation:1300084f;v-text-anchor:middle;" filled="f" stroked="t" coordsize="21600,21600" o:gfxdata="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HuD3dtAAAANsAAAAPAAAA&#10;AAAAAAEAIAAAACIAAABkcnMvZG93bnJldi54bWxQSwECFAAUAAAACACHTuJAMy8FnjsAAAA5AAAA&#10;EAAAAAAAAAABACAAAAADAQAAZHJzL3NoYXBleG1sLnhtbFBLBQYAAAAABgAGAFsBAACtAwAAAAA=&#10;">
                  <v:fill on="f" focussize="0,0"/>
                  <v:stroke weight="3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3" type="#_x0000_t3" style="position:absolute;left:3771854;top:3505248;height:495547;width:333277;rotation:1300084f;v-text-anchor:middle;" filled="f" stroked="t" coordsize="21600,21600" o:gfxdata="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o9JhGtAAAANsAAAAPAAAA&#10;AAAAAAEAIAAAACIAAABkcnMvZG93bnJldi54bWxQSwECFAAUAAAACACHTuJAMy8FnjsAAAA5AAAA&#10;EAAAAAAAAAABACAAAAADAQAAZHJzL3NoYXBleG1sLnhtbFBLBQYAAAAABgAGAFsBAACtAwAAAAA=&#10;">
                  <v:fill on="f" focussize="0,0"/>
                  <v:stroke weight="3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3" type="#_x0000_t3" style="position:absolute;left:3400379;top:2114598;height:495547;width:333277;rotation:1300084f;v-text-anchor:middle;" filled="f" stroked="t" coordsize="21600,21600" o:gfxdata="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nHQAytAAAANsAAAAPAAAA&#10;AAAAAAEAIAAAACIAAABkcnMvZG93bnJldi54bWxQSwECFAAUAAAACACHTuJAMy8FnjsAAAA5AAAA&#10;EAAAAAAAAAABACAAAAADAQAAZHJzL3NoYXBleG1sLnhtbFBLBQYAAAAABgAGAFsBAACtAwAAAAA=&#10;">
                  <v:fill on="f" focussize="0,0"/>
                  <v:stroke weight="3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3" type="#_x0000_t3" style="position:absolute;left:3021604;top:866823;height:495547;width:333277;rotation:1300084f;v-text-anchor:middle;" filled="f" stroked="t" coordsize="21600,21600" o:gfxdata="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IUaWptAAAANsAAAAPAAAA&#10;AAAAAAEAIAAAACIAAABkcnMvZG93bnJldi54bWxQSwECFAAUAAAACACHTuJAMy8FnjsAAAA5AAAA&#10;EAAAAAAAAAABACAAAAADAQAAZHJzL3NoYXBleG1sLnhtbFBLBQYAAAAABgAGAFsBAACtAwAAAAA=&#10;">
                  <v:fill on="f" focussize="0,0"/>
                  <v:stroke weight="3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3" type="#_x0000_t3" style="position:absolute;left:5383804;top:2819448;height:495547;width:333277;rotation:1300084f;v-text-anchor:middle;" filled="f" stroked="t" coordsize="21600,21600" o:gfxdata="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4gzvetAAAANsAAAAPAAAA&#10;AAAAAAEAIAAAACIAAABkcnMvZG93bnJldi54bWxQSwECFAAUAAAACACHTuJAMy8FnjsAAAA5AAAA&#10;EAAAAAAAAAABACAAAAADAQAAZHJzL3NoYXBleG1sLnhtbFBLBQYAAAAABgAGAFsBAACtAwAAAAA=&#10;">
                  <v:fill on="f" focussize="0,0"/>
                  <v:stroke weight="3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v:shape id="_x0000_s1026" o:spid="_x0000_s1026" o:spt="202" type="#_x0000_t202" style="position:absolute;left:3326275;top:794500;height:640200;width:2419500;" filled="f" stroked="f" coordsize="21600,21600" o:gfxdata="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if0b74A&#10;AADbAAAADwAAAAAAAAABACAAAAAiAAAAZHJzL2Rvd25yZXYueG1sUEsBAhQAFAAAAAgAh07iQDMv&#10;BZ47AAAAOQAAABAAAAAAAAAAAQAgAAAADQEAAGRycy9zaGFwZXhtbC54bWxQSwUGAAAAAAYABgBb&#10;AQAAtwMAAAAA&#10;">
                  <v:fill on="f" focussize="0,0"/>
                  <v:stroke on="f"/>
                  <v:imagedata o:title=""/>
                  <o:lock v:ext="edit" aspectratio="f"/>
                  <v:textbox inset="7.1988188976378pt,7.1988188976378pt,7.1988188976378pt,7.1988188976378pt">
                    <w:txbxContent>
                      <w:p>
                        <w:r>
                          <w:rPr>
                            <w:rFonts w:ascii="Arial" w:hAnsi="Arial" w:eastAsia="Arial" w:cs="Arial"/>
                            <w:color w:val="FFFFFF"/>
                            <w:sz w:val="28"/>
                          </w:rPr>
                          <w:t>Behind This Separation</w:t>
                        </w:r>
                      </w:p>
                    </w:txbxContent>
                  </v:textbox>
                </v:shape>
                <v:shape id="_x0000_s1026" o:spid="_x0000_s1026" o:spt="202" type="#_x0000_t202" style="position:absolute;left:3993025;top:2518525;height:640200;width:2419500;" filled="f" stroked="f" coordsize="21600,21600" o:gfxdata="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7hg&#10;HcEAAADbAAAADwAAAAAAAAABACAAAAAiAAAAZHJzL2Rvd25yZXYueG1sUEsBAhQAFAAAAAgAh07i&#10;QDMvBZ47AAAAOQAAABAAAAAAAAAAAQAgAAAAEAEAAGRycy9zaGFwZXhtbC54bWxQSwUGAAAAAAYA&#10;BgBbAQAAugMAAAAA&#10;">
                  <v:fill on="f" focussize="0,0"/>
                  <v:stroke on="f"/>
                  <v:imagedata o:title=""/>
                  <o:lock v:ext="edit" aspectratio="f"/>
                  <v:textbox inset="7.1988188976378pt,7.1988188976378pt,7.1988188976378pt,7.1988188976378pt">
                    <w:txbxContent>
                      <w:p>
                        <w:r>
                          <w:rPr>
                            <w:rFonts w:ascii="Arial" w:hAnsi="Arial" w:eastAsia="Arial" w:cs="Arial"/>
                            <w:color w:val="FFFFFF"/>
                            <w:sz w:val="28"/>
                          </w:rPr>
                          <w:t>Behind This Separation</w:t>
                        </w:r>
                      </w:p>
                    </w:txbxContent>
                  </v:textbox>
                </v:shape>
                <w10:wrap type="none"/>
                <w10:anchorlock/>
              </v:group>
            </w:pict>
          </mc:Fallback>
        </mc:AlternateContent>
      </w:r>
    </w:p>
    <w:p>
      <w:pPr>
        <w:pStyle w:val="12"/>
      </w:pPr>
      <w:bookmarkStart w:id="88" w:name="_Toc521462338"/>
      <w:r>
        <w:t xml:space="preserve">Figure </w:t>
      </w:r>
      <w:r>
        <w:fldChar w:fldCharType="begin"/>
      </w:r>
      <w:r>
        <w:instrText xml:space="preserve"> STYLEREF 1 \s </w:instrText>
      </w:r>
      <w:r>
        <w:fldChar w:fldCharType="separate"/>
      </w:r>
      <w:r>
        <w:t>0</w:t>
      </w:r>
      <w:r>
        <w:fldChar w:fldCharType="end"/>
      </w:r>
      <w:r>
        <w:noBreakHyphen/>
      </w:r>
      <w:r>
        <w:fldChar w:fldCharType="begin"/>
      </w:r>
      <w:r>
        <w:instrText xml:space="preserve"> SEQ Figure \* ARABIC \s 1 </w:instrText>
      </w:r>
      <w:r>
        <w:fldChar w:fldCharType="separate"/>
      </w:r>
      <w:r>
        <w:t>3</w:t>
      </w:r>
      <w:r>
        <w:fldChar w:fldCharType="end"/>
      </w:r>
      <w:r>
        <w:t xml:space="preserve"> - Location of Temperature Sensors</w:t>
      </w:r>
      <w:bookmarkEnd w:id="88"/>
    </w:p>
    <w:p>
      <w:pPr>
        <w:pStyle w:val="4"/>
      </w:pPr>
      <w:r>
        <w:t>BMS Voltage Sense Leads</w:t>
      </w:r>
    </w:p>
    <w:p>
      <w:pPr>
        <w:pStyle w:val="56"/>
        <w:ind w:firstLine="709"/>
      </w:pPr>
      <w:r>
        <w:t>Since we’re using Li-Po KOKAM SLPB78216216H pouch-type battery we using a PCB to route a sense according to the following picture below. All of the sense lead will be gather in one connector to the BMS.</w:t>
      </w:r>
    </w:p>
    <w:p>
      <w:pPr>
        <w:pStyle w:val="56"/>
        <w:ind w:firstLine="0"/>
      </w:pPr>
      <w:r>
        <w:drawing>
          <wp:inline distT="114300" distB="114300" distL="114300" distR="114300">
            <wp:extent cx="5695950" cy="2809875"/>
            <wp:effectExtent l="0" t="0" r="0" b="0"/>
            <wp:docPr id="177" name="image205.png"/>
            <wp:cNvGraphicFramePr/>
            <a:graphic xmlns:a="http://schemas.openxmlformats.org/drawingml/2006/main">
              <a:graphicData uri="http://schemas.openxmlformats.org/drawingml/2006/picture">
                <pic:pic xmlns:pic="http://schemas.openxmlformats.org/drawingml/2006/picture">
                  <pic:nvPicPr>
                    <pic:cNvPr id="177" name="image205.png"/>
                    <pic:cNvPicPr preferRelativeResize="0"/>
                  </pic:nvPicPr>
                  <pic:blipFill>
                    <a:blip r:embed="rId48"/>
                    <a:srcRect t="4938" r="4166" b="4012"/>
                    <a:stretch>
                      <a:fillRect/>
                    </a:stretch>
                  </pic:blipFill>
                  <pic:spPr>
                    <a:xfrm>
                      <a:off x="0" y="0"/>
                      <a:ext cx="5695950" cy="2809875"/>
                    </a:xfrm>
                    <a:prstGeom prst="rect">
                      <a:avLst/>
                    </a:prstGeom>
                  </pic:spPr>
                </pic:pic>
              </a:graphicData>
            </a:graphic>
          </wp:inline>
        </w:drawing>
      </w:r>
    </w:p>
    <w:p>
      <w:pPr>
        <w:pStyle w:val="56"/>
        <w:ind w:firstLine="0"/>
      </w:pPr>
      <w:r>
        <w:drawing>
          <wp:inline distT="114300" distB="114300" distL="114300" distR="114300">
            <wp:extent cx="5743575" cy="3314700"/>
            <wp:effectExtent l="0" t="0" r="0" b="0"/>
            <wp:docPr id="178" name="image157.png"/>
            <wp:cNvGraphicFramePr/>
            <a:graphic xmlns:a="http://schemas.openxmlformats.org/drawingml/2006/main">
              <a:graphicData uri="http://schemas.openxmlformats.org/drawingml/2006/picture">
                <pic:pic xmlns:pic="http://schemas.openxmlformats.org/drawingml/2006/picture">
                  <pic:nvPicPr>
                    <pic:cNvPr id="178" name="image157.png"/>
                    <pic:cNvPicPr preferRelativeResize="0"/>
                  </pic:nvPicPr>
                  <pic:blipFill>
                    <a:blip r:embed="rId38"/>
                    <a:srcRect r="3365"/>
                    <a:stretch>
                      <a:fillRect/>
                    </a:stretch>
                  </pic:blipFill>
                  <pic:spPr>
                    <a:xfrm>
                      <a:off x="0" y="0"/>
                      <a:ext cx="5743575" cy="3314700"/>
                    </a:xfrm>
                    <a:prstGeom prst="rect">
                      <a:avLst/>
                    </a:prstGeom>
                  </pic:spPr>
                </pic:pic>
              </a:graphicData>
            </a:graphic>
          </wp:inline>
        </w:drawing>
      </w:r>
    </w:p>
    <w:p>
      <w:pPr>
        <w:pStyle w:val="56"/>
        <w:ind w:firstLine="709"/>
      </w:pPr>
    </w:p>
    <w:p>
      <w:pPr>
        <w:pStyle w:val="4"/>
      </w:pPr>
      <w:r>
        <w:t>BMS Voltage Sense Lead Overcurrent Protection</w:t>
      </w:r>
    </w:p>
    <w:p>
      <w:pPr>
        <w:pStyle w:val="56"/>
        <w:ind w:firstLine="709"/>
      </w:pPr>
      <w:r>
        <w:t xml:space="preserve">To protect BMS from overcurrent, we use fuse 1A for every connection for voltage sense. When overcurrent is detected, Fuses are going to open circuit and disconnected voltage sense. </w:t>
      </w:r>
      <w:r>
        <w:br w:type="textWrapping"/>
      </w:r>
      <w:r>
        <w:t>we use a disconnected cable when the overcurrent current exceeds its rating.</w:t>
      </w:r>
    </w:p>
    <w:p>
      <w:pPr>
        <w:pStyle w:val="4"/>
      </w:pPr>
      <w:r>
        <w:t>BMS Limits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8"/>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8" w:type="dxa"/>
          </w:tcPr>
          <w:p>
            <w:pPr>
              <w:keepNext/>
            </w:pPr>
            <w:r>
              <w:t>Max Cell Voltage:</w:t>
            </w:r>
          </w:p>
        </w:tc>
        <w:tc>
          <w:tcPr>
            <w:tcW w:w="1457" w:type="dxa"/>
          </w:tcPr>
          <w:p>
            <w:r>
              <w:t>5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8" w:type="dxa"/>
          </w:tcPr>
          <w:p>
            <w:pPr>
              <w:keepNext/>
            </w:pPr>
            <w:r>
              <w:t>Min Cell Voltage:</w:t>
            </w:r>
          </w:p>
        </w:tc>
        <w:tc>
          <w:tcPr>
            <w:tcW w:w="1457" w:type="dxa"/>
          </w:tcPr>
          <w:p>
            <w:r>
              <w:t>0.5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8" w:type="dxa"/>
          </w:tcPr>
          <w:p>
            <w:pPr>
              <w:keepNext/>
            </w:pPr>
            <w:r>
              <w:t>Max Temperature:</w:t>
            </w:r>
          </w:p>
        </w:tc>
        <w:tc>
          <w:tcPr>
            <w:tcW w:w="1457" w:type="dxa"/>
          </w:tcPr>
          <w:p>
            <w:pPr>
              <w:pBdr>
                <w:top w:val="none" w:color="auto" w:sz="0" w:space="0"/>
                <w:left w:val="none" w:color="auto" w:sz="0" w:space="0"/>
                <w:bottom w:val="none" w:color="auto" w:sz="0" w:space="0"/>
                <w:right w:val="none" w:color="auto" w:sz="0" w:space="0"/>
                <w:between w:val="none" w:color="auto" w:sz="0" w:space="0"/>
              </w:pBdr>
            </w:pPr>
            <w:r>
              <w:t>80°C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8" w:type="dxa"/>
          </w:tcPr>
          <w:p>
            <w:pPr>
              <w:keepNext/>
            </w:pPr>
            <w:r>
              <w:t>Min Temperature:</w:t>
            </w:r>
          </w:p>
        </w:tc>
        <w:tc>
          <w:tcPr>
            <w:tcW w:w="1457" w:type="dxa"/>
          </w:tcPr>
          <w:p>
            <w:pPr>
              <w:pBdr>
                <w:top w:val="none" w:color="auto" w:sz="0" w:space="0"/>
                <w:left w:val="none" w:color="auto" w:sz="0" w:space="0"/>
                <w:bottom w:val="none" w:color="auto" w:sz="0" w:space="0"/>
                <w:right w:val="none" w:color="auto" w:sz="0" w:space="0"/>
                <w:between w:val="none" w:color="auto" w:sz="0" w:space="0"/>
              </w:pBdr>
            </w:pPr>
            <w:r>
              <w:t>-40°C</w:t>
            </w:r>
          </w:p>
        </w:tc>
      </w:tr>
    </w:tbl>
    <w:p>
      <w:pPr>
        <w:pStyle w:val="12"/>
      </w:pPr>
      <w:bookmarkStart w:id="89" w:name="_Toc521458765"/>
      <w:r>
        <w:t xml:space="preserve">Table </w:t>
      </w:r>
      <w:r>
        <w:fldChar w:fldCharType="begin"/>
      </w:r>
      <w:r>
        <w:instrText xml:space="preserve"> STYLEREF 1 \s </w:instrText>
      </w:r>
      <w:r>
        <w:fldChar w:fldCharType="separate"/>
      </w:r>
      <w:r>
        <w:t>0</w:t>
      </w:r>
      <w:r>
        <w:fldChar w:fldCharType="end"/>
      </w:r>
      <w:r>
        <w:noBreakHyphen/>
      </w:r>
      <w:r>
        <w:fldChar w:fldCharType="begin"/>
      </w:r>
      <w:r>
        <w:instrText xml:space="preserve"> SEQ Table \* ARABIC \s 1 </w:instrText>
      </w:r>
      <w:r>
        <w:fldChar w:fldCharType="separate"/>
      </w:r>
      <w:r>
        <w:t>5</w:t>
      </w:r>
      <w:r>
        <w:fldChar w:fldCharType="end"/>
      </w:r>
      <w:r>
        <w:t xml:space="preserve"> - BMS Setpoints</w:t>
      </w:r>
      <w:bookmarkEnd w:id="89"/>
    </w:p>
    <w:p>
      <w:pPr>
        <w:pStyle w:val="4"/>
      </w:pPr>
      <w:r>
        <w:t>BMS Location</w:t>
      </w:r>
    </w:p>
    <w:p>
      <w:pPr>
        <w:keepNext/>
      </w:pPr>
      <w:r>
        <mc:AlternateContent>
          <mc:Choice Requires="wpg">
            <w:drawing>
              <wp:inline distT="114300" distB="114300" distL="114300" distR="114300">
                <wp:extent cx="5748020" cy="3368040"/>
                <wp:effectExtent l="0" t="0" r="0" b="0"/>
                <wp:docPr id="19" name="Group 19"/>
                <wp:cNvGraphicFramePr/>
                <a:graphic xmlns:a="http://schemas.openxmlformats.org/drawingml/2006/main">
                  <a:graphicData uri="http://schemas.microsoft.com/office/word/2010/wordprocessingGroup">
                    <wpg:wgp>
                      <wpg:cNvGrpSpPr/>
                      <wpg:grpSpPr>
                        <a:xfrm>
                          <a:off x="0" y="0"/>
                          <a:ext cx="5748338" cy="3368649"/>
                          <a:chOff x="1281100" y="1314450"/>
                          <a:chExt cx="4295776" cy="2514601"/>
                        </a:xfrm>
                      </wpg:grpSpPr>
                      <pic:pic xmlns:pic="http://schemas.openxmlformats.org/drawingml/2006/picture">
                        <pic:nvPicPr>
                          <pic:cNvPr id="20" name="Shape 94"/>
                          <pic:cNvPicPr preferRelativeResize="0"/>
                        </pic:nvPicPr>
                        <pic:blipFill>
                          <a:blip r:embed="rId49"/>
                          <a:srcRect l="32264" t="19649" r="2182" b="12100"/>
                          <a:stretch>
                            <a:fillRect/>
                          </a:stretch>
                        </pic:blipFill>
                        <pic:spPr>
                          <a:xfrm>
                            <a:off x="1281100" y="1314450"/>
                            <a:ext cx="4295776" cy="2514601"/>
                          </a:xfrm>
                          <a:prstGeom prst="rect">
                            <a:avLst/>
                          </a:prstGeom>
                          <a:noFill/>
                          <a:ln>
                            <a:noFill/>
                          </a:ln>
                        </pic:spPr>
                      </pic:pic>
                      <wps:wsp>
                        <wps:cNvPr id="21" name="Oval 21"/>
                        <wps:cNvSpPr/>
                        <wps:spPr>
                          <a:xfrm rot="711611">
                            <a:off x="2605020" y="2343070"/>
                            <a:ext cx="1647981" cy="933459"/>
                          </a:xfrm>
                          <a:prstGeom prst="ellipse">
                            <a:avLst/>
                          </a:prstGeom>
                          <a:noFill/>
                          <a:ln w="38100" cap="flat" cmpd="sng">
                            <a:solidFill>
                              <a:srgbClr val="FF0000"/>
                            </a:solidFill>
                            <a:prstDash val="solid"/>
                            <a:round/>
                            <a:headEnd type="none" w="sm" len="sm"/>
                            <a:tailEnd type="none" w="sm" len="sm"/>
                          </a:ln>
                        </wps:spPr>
                        <wps:txbx>
                          <w:txbxContent>
                            <w:p/>
                          </w:txbxContent>
                        </wps:txbx>
                        <wps:bodyPr spcFirstLastPara="1" wrap="square" lIns="91425" tIns="91425" rIns="91425" bIns="91425" anchor="ctr" anchorCtr="0"/>
                      </wps:wsp>
                    </wpg:wgp>
                  </a:graphicData>
                </a:graphic>
              </wp:inline>
            </w:drawing>
          </mc:Choice>
          <mc:Fallback>
            <w:pict>
              <v:group id="_x0000_s1026" o:spid="_x0000_s1026" o:spt="203" style="height:265.2pt;width:452.6pt;" coordorigin="1281100,1314450" coordsize="4295776,2514601" o:gfxdata="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">
                <o:lock v:ext="edit" aspectratio="f"/>
                <v:shape id="Shape 94" o:spid="_x0000_s1026" o:spt="75" type="#_x0000_t75" style="position:absolute;left:1281100;top:1314450;height:2514601;width:4295776;" filled="f" o:preferrelative="f" stroked="f" coordsize="21600,21600" o:gfxdata="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F1qHbgAAADbAAAA&#10;DwAAAAAAAAABACAAAAAiAAAAZHJzL2Rvd25yZXYueG1sUEsBAhQAFAAAAAgAh07iQDMvBZ47AAAA&#10;OQAAABAAAAAAAAAAAQAgAAAABwEAAGRycy9zaGFwZXhtbC54bWxQSwUGAAAAAAYABgBbAQAAsQMA&#10;AAAA&#10;">
                  <v:fill on="f" focussize="0,0"/>
                  <v:stroke on="f"/>
                  <v:imagedata r:id="rId49" cropleft="21145f" croptop="12877f" cropright="1430f" cropbottom="7930f" o:title=""/>
                  <o:lock v:ext="edit" aspectratio="f"/>
                </v:shape>
                <v:shape id="_x0000_s1026" o:spid="_x0000_s1026" o:spt="3" type="#_x0000_t3" style="position:absolute;left:2605020;top:2343070;height:933459;width:1647981;rotation:777269f;v-text-anchor:middle;" filled="f" stroked="t" coordsize="21600,21600" o:gfxdata="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mtaSr4A&#10;AADbAAAADwAAAAAAAAABACAAAAAiAAAAZHJzL2Rvd25yZXYueG1sUEsBAhQAFAAAAAgAh07iQDMv&#10;BZ47AAAAOQAAABAAAAAAAAAAAQAgAAAADQEAAGRycy9zaGFwZXhtbC54bWxQSwUGAAAAAAYABgBb&#10;AQAAtwMAAAAA&#10;">
                  <v:fill on="f" focussize="0,0"/>
                  <v:stroke weight="3pt" color="#FF0000" joinstyle="round" startarrowwidth="narrow" startarrowlength="short" endarrowwidth="narrow" endarrowlength="short"/>
                  <v:imagedata o:title=""/>
                  <o:lock v:ext="edit" aspectratio="f"/>
                  <v:textbox inset="7.1988188976378pt,7.1988188976378pt,7.1988188976378pt,7.1988188976378pt">
                    <w:txbxContent>
                      <w:p/>
                    </w:txbxContent>
                  </v:textbox>
                </v:shape>
                <w10:wrap type="none"/>
                <w10:anchorlock/>
              </v:group>
            </w:pict>
          </mc:Fallback>
        </mc:AlternateContent>
      </w:r>
    </w:p>
    <w:p>
      <w:pPr>
        <w:pStyle w:val="12"/>
      </w:pPr>
      <w:bookmarkStart w:id="90" w:name="_Toc521462339"/>
      <w:r>
        <w:t xml:space="preserve">Figure </w:t>
      </w:r>
      <w:r>
        <w:fldChar w:fldCharType="begin"/>
      </w:r>
      <w:r>
        <w:instrText xml:space="preserve"> STYLEREF 1 \s </w:instrText>
      </w:r>
      <w:r>
        <w:fldChar w:fldCharType="separate"/>
      </w:r>
      <w:r>
        <w:t>0</w:t>
      </w:r>
      <w:r>
        <w:fldChar w:fldCharType="end"/>
      </w:r>
      <w:r>
        <w:noBreakHyphen/>
      </w:r>
      <w:r>
        <w:fldChar w:fldCharType="begin"/>
      </w:r>
      <w:r>
        <w:instrText xml:space="preserve"> SEQ Figure \* ARABIC \s 1 </w:instrText>
      </w:r>
      <w:r>
        <w:fldChar w:fldCharType="separate"/>
      </w:r>
      <w:r>
        <w:t>4</w:t>
      </w:r>
      <w:r>
        <w:fldChar w:fldCharType="end"/>
      </w:r>
      <w:r>
        <w:t xml:space="preserve"> - BMS Location</w:t>
      </w:r>
      <w:bookmarkEnd w:id="90"/>
    </w:p>
    <w:p>
      <w:pPr>
        <w:pStyle w:val="3"/>
      </w:pPr>
      <w:bookmarkStart w:id="91" w:name="_Toc521464854"/>
      <w:r>
        <w:t>AIR</w:t>
      </w:r>
      <w:bookmarkEnd w:id="91"/>
    </w:p>
    <w:p>
      <w:pPr>
        <w:pStyle w:val="4"/>
      </w:pPr>
      <w:r>
        <w:t>AIR Specifications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5"/>
        <w:gridCol w:w="3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45" w:type="dxa"/>
          </w:tcPr>
          <w:p>
            <w:pPr>
              <w:keepNext/>
            </w:pPr>
            <w:r>
              <w:t>Make / Model:</w:t>
            </w:r>
          </w:p>
        </w:tc>
        <w:tc>
          <w:tcPr>
            <w:tcW w:w="3180" w:type="dxa"/>
          </w:tcPr>
          <w:p>
            <w:r>
              <w:t>Tyco EV200 Contactor 500AMP 320V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45" w:type="dxa"/>
          </w:tcPr>
          <w:p>
            <w:pPr>
              <w:keepNext/>
            </w:pPr>
            <w:r>
              <w:t>Contact Current:</w:t>
            </w:r>
          </w:p>
        </w:tc>
        <w:tc>
          <w:tcPr>
            <w:tcW w:w="3180" w:type="dxa"/>
          </w:tcPr>
          <w:p>
            <w:r>
              <w:t>500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45" w:type="dxa"/>
          </w:tcPr>
          <w:p>
            <w:pPr>
              <w:keepNext/>
            </w:pPr>
            <w:r>
              <w:t>Contact Voltage:</w:t>
            </w:r>
          </w:p>
        </w:tc>
        <w:tc>
          <w:tcPr>
            <w:tcW w:w="3180" w:type="dxa"/>
          </w:tcPr>
          <w:p>
            <w:r>
              <w:t>320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945" w:type="dxa"/>
          </w:tcPr>
          <w:p>
            <w:pPr>
              <w:keepNext/>
            </w:pPr>
            <w:r>
              <w:t>Datasheet:</w:t>
            </w:r>
          </w:p>
        </w:tc>
        <w:tc>
          <w:tcPr>
            <w:tcW w:w="3180" w:type="dxa"/>
          </w:tcPr>
          <w:p>
            <w:pPr>
              <w:pBdr>
                <w:top w:val="none" w:color="auto" w:sz="0" w:space="0"/>
                <w:left w:val="none" w:color="auto" w:sz="0" w:space="0"/>
                <w:bottom w:val="none" w:color="auto" w:sz="0" w:space="0"/>
                <w:right w:val="none" w:color="auto" w:sz="0" w:space="0"/>
                <w:between w:val="none" w:color="auto" w:sz="0" w:space="0"/>
              </w:pBdr>
              <w:rPr>
                <w:color w:val="FF6600"/>
              </w:rPr>
            </w:pPr>
            <w:r>
              <w:fldChar w:fldCharType="begin"/>
            </w:r>
            <w:r>
              <w:instrText xml:space="preserve"> HYPERLINK \l "_Tyco_EV200_Contactor" \h </w:instrText>
            </w:r>
            <w:r>
              <w:fldChar w:fldCharType="separate"/>
            </w:r>
            <w:r>
              <w:rPr>
                <w:color w:val="1155CC"/>
                <w:u w:val="single"/>
              </w:rPr>
              <w:t>Datasheet</w:t>
            </w:r>
            <w:r>
              <w:rPr>
                <w:color w:val="1155CC"/>
                <w:u w:val="single"/>
              </w:rPr>
              <w:fldChar w:fldCharType="end"/>
            </w:r>
          </w:p>
        </w:tc>
      </w:tr>
    </w:tbl>
    <w:p>
      <w:pPr>
        <w:pStyle w:val="12"/>
      </w:pPr>
      <w:bookmarkStart w:id="92" w:name="_Toc521458766"/>
      <w:r>
        <w:t xml:space="preserve">Table </w:t>
      </w:r>
      <w:r>
        <w:fldChar w:fldCharType="begin"/>
      </w:r>
      <w:r>
        <w:instrText xml:space="preserve"> STYLEREF 1 \s </w:instrText>
      </w:r>
      <w:r>
        <w:fldChar w:fldCharType="separate"/>
      </w:r>
      <w:r>
        <w:t>0</w:t>
      </w:r>
      <w:r>
        <w:fldChar w:fldCharType="end"/>
      </w:r>
      <w:r>
        <w:noBreakHyphen/>
      </w:r>
      <w:r>
        <w:fldChar w:fldCharType="begin"/>
      </w:r>
      <w:r>
        <w:instrText xml:space="preserve"> SEQ Table \* ARABIC \s 1 </w:instrText>
      </w:r>
      <w:r>
        <w:fldChar w:fldCharType="separate"/>
      </w:r>
      <w:r>
        <w:t>6</w:t>
      </w:r>
      <w:r>
        <w:fldChar w:fldCharType="end"/>
      </w:r>
      <w:r>
        <w:t>- AIR Specifications</w:t>
      </w:r>
      <w:bookmarkEnd w:id="92"/>
    </w:p>
    <w:p>
      <w:pPr>
        <w:pStyle w:val="3"/>
      </w:pPr>
      <w:bookmarkStart w:id="93" w:name="_Toc521464855"/>
      <w:r>
        <w:t>Accumulator Indicator</w:t>
      </w:r>
      <w:bookmarkEnd w:id="93"/>
    </w:p>
    <w:p>
      <w:pPr>
        <w:pStyle w:val="4"/>
      </w:pPr>
      <w:r>
        <w:t>Accumulator Indicator Schematic</w:t>
      </w:r>
    </w:p>
    <w:p>
      <w:pPr>
        <w:keepNext/>
      </w:pPr>
      <w:r>
        <w:drawing>
          <wp:inline distT="0" distB="0" distL="0" distR="0">
            <wp:extent cx="3695700" cy="3295650"/>
            <wp:effectExtent l="0" t="0" r="0" b="0"/>
            <wp:docPr id="22" name="image209.png"/>
            <wp:cNvGraphicFramePr/>
            <a:graphic xmlns:a="http://schemas.openxmlformats.org/drawingml/2006/main">
              <a:graphicData uri="http://schemas.openxmlformats.org/drawingml/2006/picture">
                <pic:pic xmlns:pic="http://schemas.openxmlformats.org/drawingml/2006/picture">
                  <pic:nvPicPr>
                    <pic:cNvPr id="22" name="image209.png"/>
                    <pic:cNvPicPr preferRelativeResize="0"/>
                  </pic:nvPicPr>
                  <pic:blipFill>
                    <a:blip r:embed="rId50"/>
                    <a:srcRect l="88" r="88"/>
                    <a:stretch>
                      <a:fillRect/>
                    </a:stretch>
                  </pic:blipFill>
                  <pic:spPr>
                    <a:xfrm>
                      <a:off x="0" y="0"/>
                      <a:ext cx="3696142" cy="3296044"/>
                    </a:xfrm>
                    <a:prstGeom prst="rect">
                      <a:avLst/>
                    </a:prstGeom>
                  </pic:spPr>
                </pic:pic>
              </a:graphicData>
            </a:graphic>
          </wp:inline>
        </w:drawing>
      </w:r>
    </w:p>
    <w:p>
      <w:pPr>
        <w:pStyle w:val="12"/>
      </w:pPr>
      <w:bookmarkStart w:id="94" w:name="_Toc521462340"/>
      <w:r>
        <w:t xml:space="preserve">Figure </w:t>
      </w:r>
      <w:r>
        <w:fldChar w:fldCharType="begin"/>
      </w:r>
      <w:r>
        <w:instrText xml:space="preserve"> STYLEREF 1 \s </w:instrText>
      </w:r>
      <w:r>
        <w:fldChar w:fldCharType="separate"/>
      </w:r>
      <w:r>
        <w:t>0</w:t>
      </w:r>
      <w:r>
        <w:fldChar w:fldCharType="end"/>
      </w:r>
      <w:r>
        <w:noBreakHyphen/>
      </w:r>
      <w:r>
        <w:fldChar w:fldCharType="begin"/>
      </w:r>
      <w:r>
        <w:instrText xml:space="preserve"> SEQ Figure \* ARABIC \s 1 </w:instrText>
      </w:r>
      <w:r>
        <w:fldChar w:fldCharType="separate"/>
      </w:r>
      <w:r>
        <w:t>5</w:t>
      </w:r>
      <w:r>
        <w:fldChar w:fldCharType="end"/>
      </w:r>
      <w:r>
        <w:t xml:space="preserve"> - Schematic of Accumulator Indication</w:t>
      </w:r>
      <w:bookmarkEnd w:id="94"/>
    </w:p>
    <w:tbl>
      <w:tblPr>
        <w:tblStyle w:val="34"/>
        <w:tblW w:w="76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2"/>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r>
              <w:t>Product Name</w:t>
            </w:r>
          </w:p>
        </w:tc>
        <w:tc>
          <w:tcPr>
            <w:tcW w:w="4675" w:type="dxa"/>
          </w:tcPr>
          <w:p>
            <w:r>
              <w:t>Analog Voltmeter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r>
              <w:t xml:space="preserve">Model No. </w:t>
            </w:r>
          </w:p>
        </w:tc>
        <w:tc>
          <w:tcPr>
            <w:tcW w:w="4675" w:type="dxa"/>
          </w:tcPr>
          <w:p>
            <w:r>
              <w:t>85C1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r>
              <w:t>Measuring Current Range</w:t>
            </w:r>
          </w:p>
        </w:tc>
        <w:tc>
          <w:tcPr>
            <w:tcW w:w="4675" w:type="dxa"/>
          </w:tcPr>
          <w:p>
            <w:r>
              <w:t>DC 450 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r>
              <w:t>Accuracy</w:t>
            </w:r>
          </w:p>
        </w:tc>
        <w:tc>
          <w:tcPr>
            <w:tcW w:w="4675" w:type="dxa"/>
          </w:tcPr>
          <w:p>
            <w:r>
              <w:t>Classs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r>
              <w:t xml:space="preserve">Panel Size </w:t>
            </w:r>
          </w:p>
        </w:tc>
        <w:tc>
          <w:tcPr>
            <w:tcW w:w="4675" w:type="dxa"/>
          </w:tcPr>
          <w:p>
            <w:r>
              <w:rPr>
                <w:rFonts w:eastAsia="Arial" w:cs="Arial"/>
                <w:color w:val="333333"/>
                <w:highlight w:val="white"/>
              </w:rPr>
              <w:t>65 x 56mm/2.6" x 2.2"(L*W)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pPr>
              <w:rPr>
                <w:rFonts w:eastAsia="Arial" w:cs="Arial"/>
              </w:rPr>
            </w:pPr>
            <w:r>
              <w:rPr>
                <w:rFonts w:eastAsia="Arial" w:cs="Arial"/>
              </w:rPr>
              <w:t>Thread Diameter</w:t>
            </w:r>
          </w:p>
        </w:tc>
        <w:tc>
          <w:tcPr>
            <w:tcW w:w="4675" w:type="dxa"/>
          </w:tcPr>
          <w:p>
            <w:pPr>
              <w:rPr>
                <w:rFonts w:eastAsia="Arial" w:cs="Arial"/>
              </w:rPr>
            </w:pPr>
            <w:r>
              <w:rPr>
                <w:rFonts w:eastAsia="Arial" w:cs="Arial"/>
              </w:rPr>
              <w:t>4 mm / 0.16"   3 mm / 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pPr>
              <w:rPr>
                <w:rFonts w:eastAsia="Arial" w:cs="Arial"/>
              </w:rPr>
            </w:pPr>
            <w:r>
              <w:rPr>
                <w:rFonts w:eastAsia="Arial" w:cs="Arial"/>
              </w:rPr>
              <w:t>Overall Depth</w:t>
            </w:r>
          </w:p>
        </w:tc>
        <w:tc>
          <w:tcPr>
            <w:tcW w:w="4675" w:type="dxa"/>
          </w:tcPr>
          <w:p>
            <w:pPr>
              <w:rPr>
                <w:rFonts w:eastAsia="Arial" w:cs="Arial"/>
              </w:rPr>
            </w:pPr>
            <w:r>
              <w:rPr>
                <w:rFonts w:eastAsia="Arial" w:cs="Arial"/>
              </w:rPr>
              <w:t>60 mm / 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pPr>
              <w:rPr>
                <w:rFonts w:eastAsia="Arial" w:cs="Arial"/>
              </w:rPr>
            </w:pPr>
            <w:r>
              <w:rPr>
                <w:rFonts w:eastAsia="Arial" w:cs="Arial"/>
              </w:rPr>
              <w:t xml:space="preserve">Mount </w:t>
            </w:r>
          </w:p>
        </w:tc>
        <w:tc>
          <w:tcPr>
            <w:tcW w:w="4675" w:type="dxa"/>
          </w:tcPr>
          <w:p>
            <w:pPr>
              <w:rPr>
                <w:rFonts w:eastAsia="Arial" w:cs="Arial"/>
              </w:rPr>
            </w:pPr>
            <w:r>
              <w:rPr>
                <w:rFonts w:eastAsia="Arial" w:cs="Arial"/>
              </w:rPr>
              <w:t xml:space="preserve">Vertical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pPr>
              <w:rPr>
                <w:rFonts w:eastAsia="Arial" w:cs="Arial"/>
              </w:rPr>
            </w:pPr>
            <w:r>
              <w:rPr>
                <w:rFonts w:eastAsia="Arial" w:cs="Arial"/>
              </w:rPr>
              <w:t>Material</w:t>
            </w:r>
          </w:p>
        </w:tc>
        <w:tc>
          <w:tcPr>
            <w:tcW w:w="4675" w:type="dxa"/>
          </w:tcPr>
          <w:p>
            <w:pPr>
              <w:rPr>
                <w:rFonts w:eastAsia="Arial" w:cs="Arial"/>
              </w:rPr>
            </w:pPr>
            <w:r>
              <w:rPr>
                <w:rFonts w:eastAsia="Arial" w:cs="Arial"/>
              </w:rPr>
              <w:t>Plastic, Electronic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pPr>
              <w:rPr>
                <w:rFonts w:eastAsia="Arial" w:cs="Arial"/>
              </w:rPr>
            </w:pPr>
            <w:r>
              <w:rPr>
                <w:rFonts w:eastAsia="Arial" w:cs="Arial"/>
              </w:rPr>
              <w:t>Color</w:t>
            </w:r>
          </w:p>
        </w:tc>
        <w:tc>
          <w:tcPr>
            <w:tcW w:w="4675" w:type="dxa"/>
          </w:tcPr>
          <w:p>
            <w:pPr>
              <w:rPr>
                <w:rFonts w:eastAsia="Arial" w:cs="Arial"/>
              </w:rPr>
            </w:pPr>
            <w:r>
              <w:rPr>
                <w:rFonts w:eastAsia="Arial" w:cs="Arial"/>
              </w:rPr>
              <w:t>White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pPr>
              <w:rPr>
                <w:rFonts w:eastAsia="Arial" w:cs="Arial"/>
              </w:rPr>
            </w:pPr>
            <w:r>
              <w:rPr>
                <w:rFonts w:eastAsia="Arial" w:cs="Arial"/>
              </w:rPr>
              <w:t>Net Weight</w:t>
            </w:r>
          </w:p>
        </w:tc>
        <w:tc>
          <w:tcPr>
            <w:tcW w:w="4675" w:type="dxa"/>
          </w:tcPr>
          <w:p>
            <w:pPr>
              <w:rPr>
                <w:rFonts w:eastAsia="Arial" w:cs="Arial"/>
              </w:rPr>
            </w:pPr>
            <w:r>
              <w:rPr>
                <w:rFonts w:eastAsia="Arial" w:cs="Arial"/>
              </w:rPr>
              <w:t>83g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Pr>
          <w:p>
            <w:pPr>
              <w:rPr>
                <w:rFonts w:eastAsia="Arial" w:cs="Arial"/>
              </w:rPr>
            </w:pPr>
            <w:r>
              <w:rPr>
                <w:rFonts w:eastAsia="Arial" w:cs="Arial"/>
              </w:rPr>
              <w:t>Package Content</w:t>
            </w:r>
          </w:p>
        </w:tc>
        <w:tc>
          <w:tcPr>
            <w:tcW w:w="4675" w:type="dxa"/>
          </w:tcPr>
          <w:p>
            <w:pPr>
              <w:rPr>
                <w:rFonts w:eastAsia="Arial" w:cs="Arial"/>
              </w:rPr>
            </w:pPr>
            <w:r>
              <w:rPr>
                <w:rFonts w:eastAsia="Arial" w:cs="Arial"/>
              </w:rPr>
              <w:t>1 x Analog Voltmeter</w:t>
            </w:r>
          </w:p>
        </w:tc>
      </w:tr>
    </w:tbl>
    <w:p/>
    <w:p>
      <w:pPr>
        <w:pStyle w:val="3"/>
      </w:pPr>
      <w:bookmarkStart w:id="95" w:name="_Toc521464856"/>
      <w:r>
        <w:t>Mechanical</w:t>
      </w:r>
      <w:bookmarkEnd w:id="95"/>
    </w:p>
    <w:p>
      <w:pPr>
        <w:pStyle w:val="4"/>
      </w:pPr>
      <w:r>
        <w:t>Accumulator Enclosure</w:t>
      </w:r>
    </w:p>
    <w:p>
      <w:pPr>
        <w:pStyle w:val="56"/>
        <w:ind w:firstLine="709"/>
      </w:pPr>
      <w:r>
        <w:t xml:space="preserve">Accumulator construction consist of 2mm Iron for outer wall and separator. Layer between segments and around segments use 4mm  firewall </w:t>
      </w:r>
      <w:r>
        <w:fldChar w:fldCharType="begin"/>
      </w:r>
      <w:r>
        <w:instrText xml:space="preserve"> HYPERLINK \l "_v5i1kzvy8jzp" \h </w:instrText>
      </w:r>
      <w:r>
        <w:fldChar w:fldCharType="separate"/>
      </w:r>
      <w:r>
        <w:rPr>
          <w:rFonts w:ascii="Arial" w:hAnsi="Arial" w:eastAsia="Arial" w:cs="Arial"/>
          <w:color w:val="1155CC"/>
          <w:sz w:val="20"/>
          <w:szCs w:val="20"/>
          <w:highlight w:val="white"/>
          <w:u w:val="single"/>
        </w:rPr>
        <w:t>Glass Fiber Cloth HT 800</w:t>
      </w:r>
      <w:r>
        <w:rPr>
          <w:rFonts w:ascii="Arial" w:hAnsi="Arial" w:eastAsia="Arial" w:cs="Arial"/>
          <w:color w:val="1155CC"/>
          <w:sz w:val="20"/>
          <w:szCs w:val="20"/>
          <w:highlight w:val="white"/>
          <w:u w:val="single"/>
        </w:rPr>
        <w:fldChar w:fldCharType="end"/>
      </w:r>
      <w:r>
        <w:rPr>
          <w:rFonts w:ascii="Arial" w:hAnsi="Arial" w:eastAsia="Arial" w:cs="Arial"/>
          <w:color w:val="606060"/>
          <w:sz w:val="20"/>
          <w:szCs w:val="20"/>
          <w:highlight w:val="white"/>
        </w:rPr>
        <w:t xml:space="preserve"> </w:t>
      </w:r>
      <w:r>
        <w:rPr>
          <w:color w:val="FF6600"/>
        </w:rPr>
        <w:t>.</w:t>
      </w:r>
    </w:p>
    <w:p>
      <w:pPr>
        <w:pStyle w:val="4"/>
      </w:pPr>
      <w:r>
        <w:t>AIR and Fuse Separation</w:t>
      </w:r>
    </w:p>
    <w:p>
      <w:pPr>
        <w:pStyle w:val="56"/>
        <w:ind w:firstLine="709"/>
      </w:pPr>
      <w:r>
        <w:t>These insulation relays and fuse  are used between each of the modules and between the negative and positive most battery terminals before the high voltage motor controller distribution busbars.</w:t>
      </w:r>
    </w:p>
    <w:p>
      <w:pPr>
        <w:keepNext/>
      </w:pPr>
      <w:r>
        <w:drawing>
          <wp:inline distT="114300" distB="114300" distL="114300" distR="114300">
            <wp:extent cx="5943600" cy="3517900"/>
            <wp:effectExtent l="0" t="0" r="0" b="6350"/>
            <wp:docPr id="23" name="image169.jpg"/>
            <wp:cNvGraphicFramePr/>
            <a:graphic xmlns:a="http://schemas.openxmlformats.org/drawingml/2006/main">
              <a:graphicData uri="http://schemas.openxmlformats.org/drawingml/2006/picture">
                <pic:pic xmlns:pic="http://schemas.openxmlformats.org/drawingml/2006/picture">
                  <pic:nvPicPr>
                    <pic:cNvPr id="23" name="image169.jpg"/>
                    <pic:cNvPicPr preferRelativeResize="0"/>
                  </pic:nvPicPr>
                  <pic:blipFill>
                    <a:blip r:embed="rId51"/>
                    <a:srcRect/>
                    <a:stretch>
                      <a:fillRect/>
                    </a:stretch>
                  </pic:blipFill>
                  <pic:spPr>
                    <a:xfrm>
                      <a:off x="0" y="0"/>
                      <a:ext cx="5943600" cy="3517900"/>
                    </a:xfrm>
                    <a:prstGeom prst="rect">
                      <a:avLst/>
                    </a:prstGeom>
                  </pic:spPr>
                </pic:pic>
              </a:graphicData>
            </a:graphic>
          </wp:inline>
        </w:drawing>
      </w:r>
    </w:p>
    <w:p>
      <w:pPr>
        <w:pStyle w:val="12"/>
      </w:pPr>
      <w:bookmarkStart w:id="96" w:name="_Toc521462341"/>
      <w:r>
        <w:t xml:space="preserve">Figure </w:t>
      </w:r>
      <w:r>
        <w:fldChar w:fldCharType="begin"/>
      </w:r>
      <w:r>
        <w:instrText xml:space="preserve"> STYLEREF 1 \s </w:instrText>
      </w:r>
      <w:r>
        <w:fldChar w:fldCharType="separate"/>
      </w:r>
      <w:r>
        <w:t>0</w:t>
      </w:r>
      <w:r>
        <w:fldChar w:fldCharType="end"/>
      </w:r>
      <w:r>
        <w:noBreakHyphen/>
      </w:r>
      <w:r>
        <w:fldChar w:fldCharType="begin"/>
      </w:r>
      <w:r>
        <w:instrText xml:space="preserve"> SEQ Figure \* ARABIC \s 1 </w:instrText>
      </w:r>
      <w:r>
        <w:fldChar w:fldCharType="separate"/>
      </w:r>
      <w:r>
        <w:t>6</w:t>
      </w:r>
      <w:r>
        <w:fldChar w:fldCharType="end"/>
      </w:r>
      <w:r>
        <w:t xml:space="preserve"> - AIR and Fuse Separation</w:t>
      </w:r>
      <w:bookmarkEnd w:id="96"/>
    </w:p>
    <w:p>
      <w:pPr>
        <w:pStyle w:val="3"/>
      </w:pPr>
      <w:bookmarkStart w:id="97" w:name="_Toc521464857"/>
      <w:r>
        <w:t>Charging</w:t>
      </w:r>
      <w:bookmarkEnd w:id="97"/>
    </w:p>
    <w:p>
      <w:pPr>
        <w:pStyle w:val="4"/>
      </w:pPr>
      <w:r>
        <w:t>Charger Specifications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5"/>
        <w:gridCol w:w="35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885" w:type="dxa"/>
          </w:tcPr>
          <w:p>
            <w:pPr>
              <w:keepNext/>
            </w:pPr>
            <w:r>
              <w:t>Make / Model:</w:t>
            </w:r>
          </w:p>
        </w:tc>
        <w:tc>
          <w:tcPr>
            <w:tcW w:w="3510" w:type="dxa"/>
          </w:tcPr>
          <w:p>
            <w:pPr>
              <w:pBdr>
                <w:top w:val="none" w:color="auto" w:sz="0" w:space="0"/>
                <w:left w:val="none" w:color="auto" w:sz="0" w:space="0"/>
                <w:bottom w:val="none" w:color="auto" w:sz="0" w:space="0"/>
                <w:right w:val="none" w:color="auto" w:sz="0" w:space="0"/>
                <w:between w:val="none" w:color="auto" w:sz="0" w:space="0"/>
              </w:pBdr>
            </w:pPr>
            <w:r>
              <w:t>Elcon PFC2500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885" w:type="dxa"/>
          </w:tcPr>
          <w:p>
            <w:pPr>
              <w:keepNext/>
            </w:pPr>
            <w:r>
              <w:t>Power:</w:t>
            </w:r>
          </w:p>
        </w:tc>
        <w:tc>
          <w:tcPr>
            <w:tcW w:w="3510" w:type="dxa"/>
          </w:tcPr>
          <w:p>
            <w:pPr>
              <w:pBdr>
                <w:top w:val="none" w:color="auto" w:sz="0" w:space="0"/>
                <w:left w:val="none" w:color="auto" w:sz="0" w:space="0"/>
                <w:bottom w:val="none" w:color="auto" w:sz="0" w:space="0"/>
                <w:right w:val="none" w:color="auto" w:sz="0" w:space="0"/>
                <w:between w:val="none" w:color="auto" w:sz="0" w:space="0"/>
              </w:pBdr>
            </w:pPr>
            <w:r>
              <w:t>25kW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885" w:type="dxa"/>
          </w:tcPr>
          <w:p>
            <w:pPr>
              <w:keepNext/>
            </w:pPr>
            <w:r>
              <w:t>Output Voltage:</w:t>
            </w:r>
          </w:p>
        </w:tc>
        <w:tc>
          <w:tcPr>
            <w:tcW w:w="3510" w:type="dxa"/>
          </w:tcPr>
          <w:p>
            <w:pPr>
              <w:pBdr>
                <w:top w:val="none" w:color="auto" w:sz="0" w:space="0"/>
                <w:left w:val="none" w:color="auto" w:sz="0" w:space="0"/>
                <w:bottom w:val="none" w:color="auto" w:sz="0" w:space="0"/>
                <w:right w:val="none" w:color="auto" w:sz="0" w:space="0"/>
                <w:between w:val="none" w:color="auto" w:sz="0" w:space="0"/>
              </w:pBdr>
            </w:pPr>
            <w:r>
              <w:t>336V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885" w:type="dxa"/>
          </w:tcPr>
          <w:p>
            <w:pPr>
              <w:keepNext/>
            </w:pPr>
            <w:r>
              <w:t>Output Current:</w:t>
            </w:r>
          </w:p>
        </w:tc>
        <w:tc>
          <w:tcPr>
            <w:tcW w:w="3510" w:type="dxa"/>
          </w:tcPr>
          <w:p>
            <w:pPr>
              <w:pBdr>
                <w:top w:val="none" w:color="auto" w:sz="0" w:space="0"/>
                <w:left w:val="none" w:color="auto" w:sz="0" w:space="0"/>
                <w:bottom w:val="none" w:color="auto" w:sz="0" w:space="0"/>
                <w:right w:val="none" w:color="auto" w:sz="0" w:space="0"/>
                <w:between w:val="none" w:color="auto" w:sz="0" w:space="0"/>
              </w:pBdr>
            </w:pPr>
            <w:r>
              <w:t>7A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885" w:type="dxa"/>
          </w:tcPr>
          <w:p>
            <w:pPr>
              <w:keepNext/>
            </w:pPr>
            <w:r>
              <w:t>Input Voltage:</w:t>
            </w:r>
          </w:p>
        </w:tc>
        <w:tc>
          <w:tcPr>
            <w:tcW w:w="3510" w:type="dxa"/>
          </w:tcPr>
          <w:p>
            <w:pPr>
              <w:pBdr>
                <w:top w:val="none" w:color="auto" w:sz="0" w:space="0"/>
                <w:left w:val="none" w:color="auto" w:sz="0" w:space="0"/>
                <w:bottom w:val="none" w:color="auto" w:sz="0" w:space="0"/>
                <w:right w:val="none" w:color="auto" w:sz="0" w:space="0"/>
                <w:between w:val="none" w:color="auto" w:sz="0" w:space="0"/>
              </w:pBdr>
            </w:pPr>
            <w:r>
              <w:t>220VAC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885" w:type="dxa"/>
          </w:tcPr>
          <w:p>
            <w:pPr>
              <w:keepNext/>
            </w:pPr>
            <w:r>
              <w:t>Input Current:</w:t>
            </w:r>
          </w:p>
        </w:tc>
        <w:tc>
          <w:tcPr>
            <w:tcW w:w="3510" w:type="dxa"/>
          </w:tcPr>
          <w:p>
            <w:pPr>
              <w:pBdr>
                <w:top w:val="none" w:color="auto" w:sz="0" w:space="0"/>
                <w:left w:val="none" w:color="auto" w:sz="0" w:space="0"/>
                <w:bottom w:val="none" w:color="auto" w:sz="0" w:space="0"/>
                <w:right w:val="none" w:color="auto" w:sz="0" w:space="0"/>
                <w:between w:val="none" w:color="auto" w:sz="0" w:space="0"/>
              </w:pBdr>
            </w:pPr>
            <w:r>
              <w:t>12A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885" w:type="dxa"/>
          </w:tcPr>
          <w:p>
            <w:pPr>
              <w:keepNext/>
            </w:pPr>
            <w:r>
              <w:t>Datasheet:</w:t>
            </w:r>
          </w:p>
        </w:tc>
        <w:tc>
          <w:tcPr>
            <w:tcW w:w="3510" w:type="dxa"/>
          </w:tcPr>
          <w:p>
            <w:pPr>
              <w:pBdr>
                <w:top w:val="none" w:color="auto" w:sz="0" w:space="0"/>
                <w:left w:val="none" w:color="auto" w:sz="0" w:space="0"/>
                <w:bottom w:val="none" w:color="auto" w:sz="0" w:space="0"/>
                <w:right w:val="none" w:color="auto" w:sz="0" w:space="0"/>
                <w:between w:val="none" w:color="auto" w:sz="0" w:space="0"/>
              </w:pBdr>
              <w:rPr>
                <w:color w:val="FF6600"/>
              </w:rPr>
            </w:pPr>
            <w:r>
              <w:fldChar w:fldCharType="begin"/>
            </w:r>
            <w:r>
              <w:instrText xml:space="preserve"> HYPERLINK \l "_Charging" \h </w:instrText>
            </w:r>
            <w:r>
              <w:fldChar w:fldCharType="separate"/>
            </w:r>
            <w:r>
              <w:rPr>
                <w:color w:val="0563C1"/>
                <w:u w:val="single"/>
              </w:rPr>
              <w:t>Datasheet</w:t>
            </w:r>
            <w:r>
              <w:rPr>
                <w:color w:val="0563C1"/>
                <w:u w:val="single"/>
              </w:rPr>
              <w:fldChar w:fldCharType="end"/>
            </w:r>
          </w:p>
        </w:tc>
      </w:tr>
    </w:tbl>
    <w:p>
      <w:pPr>
        <w:pStyle w:val="12"/>
      </w:pPr>
      <w:bookmarkStart w:id="98" w:name="_Toc521458767"/>
      <w:r>
        <w:t xml:space="preserve">Table </w:t>
      </w:r>
      <w:r>
        <w:fldChar w:fldCharType="begin"/>
      </w:r>
      <w:r>
        <w:instrText xml:space="preserve"> STYLEREF 1 \s </w:instrText>
      </w:r>
      <w:r>
        <w:fldChar w:fldCharType="separate"/>
      </w:r>
      <w:r>
        <w:t>0</w:t>
      </w:r>
      <w:r>
        <w:fldChar w:fldCharType="end"/>
      </w:r>
      <w:r>
        <w:noBreakHyphen/>
      </w:r>
      <w:r>
        <w:fldChar w:fldCharType="begin"/>
      </w:r>
      <w:r>
        <w:instrText xml:space="preserve"> SEQ Table \* ARABIC \s 1 </w:instrText>
      </w:r>
      <w:r>
        <w:fldChar w:fldCharType="separate"/>
      </w:r>
      <w:r>
        <w:t>7</w:t>
      </w:r>
      <w:r>
        <w:fldChar w:fldCharType="end"/>
      </w:r>
      <w:r>
        <w:t xml:space="preserve"> - Charger Specifications</w:t>
      </w:r>
      <w:bookmarkEnd w:id="98"/>
    </w:p>
    <w:p>
      <w:pPr>
        <w:pStyle w:val="4"/>
      </w:pPr>
      <w:r>
        <w:t>Charging Shutdown Circuit</w:t>
      </w:r>
    </w:p>
    <w:p>
      <w:pPr>
        <w:keepNext/>
      </w:pPr>
      <w:r>
        <w:drawing>
          <wp:inline distT="0" distB="0" distL="0" distR="0">
            <wp:extent cx="5372100" cy="36760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2"/>
                    <a:stretch>
                      <a:fillRect/>
                    </a:stretch>
                  </pic:blipFill>
                  <pic:spPr>
                    <a:xfrm>
                      <a:off x="0" y="0"/>
                      <a:ext cx="5378611" cy="3680860"/>
                    </a:xfrm>
                    <a:prstGeom prst="rect">
                      <a:avLst/>
                    </a:prstGeom>
                  </pic:spPr>
                </pic:pic>
              </a:graphicData>
            </a:graphic>
          </wp:inline>
        </w:drawing>
      </w:r>
    </w:p>
    <w:p>
      <w:pPr>
        <w:pStyle w:val="12"/>
      </w:pPr>
      <w:bookmarkStart w:id="99" w:name="_Toc521462342"/>
      <w:r>
        <w:t xml:space="preserve">Figure </w:t>
      </w:r>
      <w:r>
        <w:fldChar w:fldCharType="begin"/>
      </w:r>
      <w:r>
        <w:instrText xml:space="preserve"> STYLEREF 1 \s </w:instrText>
      </w:r>
      <w:r>
        <w:fldChar w:fldCharType="separate"/>
      </w:r>
      <w:r>
        <w:t>0</w:t>
      </w:r>
      <w:r>
        <w:fldChar w:fldCharType="end"/>
      </w:r>
      <w:r>
        <w:noBreakHyphen/>
      </w:r>
      <w:r>
        <w:fldChar w:fldCharType="begin"/>
      </w:r>
      <w:r>
        <w:instrText xml:space="preserve"> SEQ Figure \* ARABIC \s 1 </w:instrText>
      </w:r>
      <w:r>
        <w:fldChar w:fldCharType="separate"/>
      </w:r>
      <w:r>
        <w:t>7</w:t>
      </w:r>
      <w:r>
        <w:fldChar w:fldCharType="end"/>
      </w:r>
      <w:r>
        <w:t xml:space="preserve"> - Charging Shutdown Circuit Schematic</w:t>
      </w:r>
      <w:bookmarkEnd w:id="99"/>
    </w:p>
    <w:p>
      <w:pPr>
        <w:pStyle w:val="4"/>
      </w:pPr>
      <w:r>
        <w:t>Charging TS Circuit</w:t>
      </w:r>
    </w:p>
    <w:p>
      <w:pPr>
        <w:keepNext/>
      </w:pPr>
      <w:bookmarkStart w:id="176" w:name="_GoBack"/>
      <w:r>
        <w:drawing>
          <wp:inline distT="0" distB="0" distL="0" distR="0">
            <wp:extent cx="5634990"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3"/>
                    <a:stretch>
                      <a:fillRect/>
                    </a:stretch>
                  </pic:blipFill>
                  <pic:spPr>
                    <a:xfrm>
                      <a:off x="0" y="0"/>
                      <a:ext cx="5642150" cy="3662070"/>
                    </a:xfrm>
                    <a:prstGeom prst="rect">
                      <a:avLst/>
                    </a:prstGeom>
                  </pic:spPr>
                </pic:pic>
              </a:graphicData>
            </a:graphic>
          </wp:inline>
        </w:drawing>
      </w:r>
      <w:bookmarkEnd w:id="176"/>
    </w:p>
    <w:p>
      <w:pPr>
        <w:pStyle w:val="12"/>
      </w:pPr>
      <w:bookmarkStart w:id="100" w:name="_Toc521462343"/>
      <w:r>
        <w:t xml:space="preserve">Figure </w:t>
      </w:r>
      <w:r>
        <w:fldChar w:fldCharType="begin"/>
      </w:r>
      <w:r>
        <w:instrText xml:space="preserve"> STYLEREF 1 \s </w:instrText>
      </w:r>
      <w:r>
        <w:fldChar w:fldCharType="separate"/>
      </w:r>
      <w:r>
        <w:t>0</w:t>
      </w:r>
      <w:r>
        <w:fldChar w:fldCharType="end"/>
      </w:r>
      <w:r>
        <w:noBreakHyphen/>
      </w:r>
      <w:r>
        <w:fldChar w:fldCharType="begin"/>
      </w:r>
      <w:r>
        <w:instrText xml:space="preserve"> SEQ Figure \* ARABIC \s 1 </w:instrText>
      </w:r>
      <w:r>
        <w:fldChar w:fldCharType="separate"/>
      </w:r>
      <w:r>
        <w:t>8</w:t>
      </w:r>
      <w:r>
        <w:fldChar w:fldCharType="end"/>
      </w:r>
      <w:r>
        <w:t xml:space="preserve"> - Charging TS Schematic</w:t>
      </w:r>
      <w:bookmarkEnd w:id="100"/>
    </w:p>
    <w:p>
      <w:pPr>
        <w:pStyle w:val="4"/>
      </w:pPr>
      <w:r>
        <w:t>Charger TS Connection Interlock</w:t>
      </w:r>
    </w:p>
    <w:p>
      <w:pPr>
        <w:pStyle w:val="56"/>
        <w:ind w:firstLine="709"/>
      </w:pPr>
      <w:r>
        <w:t xml:space="preserve">We use ELCON PFC2500 as charger, That charger has charging enable control to interlock charging state. Charger TS Connection interlock from circuit above using relay that switch </w:t>
      </w:r>
      <w:r>
        <w:rPr>
          <w:i/>
        </w:rPr>
        <w:t xml:space="preserve">charger enable </w:t>
      </w:r>
      <w:r>
        <w:t xml:space="preserve">and AIRs that controlled by shutdown circuit. When two pole of </w:t>
      </w:r>
      <w:r>
        <w:rPr>
          <w:i/>
        </w:rPr>
        <w:t xml:space="preserve">charger enable </w:t>
      </w:r>
      <w:r>
        <w:t>is closed, then TS are going to has power and if no fault is detected, then AIRs are going to closed and charging state begin.</w:t>
      </w:r>
    </w:p>
    <w:p>
      <w:pPr>
        <w:pStyle w:val="4"/>
      </w:pPr>
      <w:r>
        <w:t>Charger Control</w:t>
      </w:r>
    </w:p>
    <w:p>
      <w:pPr>
        <w:pStyle w:val="56"/>
        <w:ind w:firstLine="709"/>
      </w:pPr>
      <w:r>
        <w:t xml:space="preserve">OrionBMS has 2 pin(CHARGER POWER pin and CHARGER SAFETY pin) that is recommended as charging interlock. That pins are going to connected and among them there is a coil to interlock Charger. Normally CHARGER SAFETY pin is turn off and the coil will open switch </w:t>
      </w:r>
      <w:r>
        <w:rPr>
          <w:i/>
        </w:rPr>
        <w:t>charger enable</w:t>
      </w:r>
      <w:r>
        <w:t xml:space="preserve"> on charger. When CHARGER SAFETY pin is turn on, then coil will closed and charger is going to working until battery full and CHARGER SAFETY pin is turn off or Fault from BMS or IMD is detected.</w:t>
      </w:r>
    </w:p>
    <w:p>
      <w:pPr>
        <w:pStyle w:val="4"/>
      </w:pPr>
      <w:r>
        <w:t>Charger Demonstration</w:t>
      </w:r>
    </w:p>
    <w:p>
      <w:pPr>
        <w:numPr>
          <w:ilvl w:val="0"/>
          <w:numId w:val="8"/>
        </w:numPr>
        <w:pBdr>
          <w:top w:val="none" w:color="auto" w:sz="0" w:space="0"/>
          <w:left w:val="none" w:color="auto" w:sz="0" w:space="0"/>
          <w:bottom w:val="none" w:color="auto" w:sz="0" w:space="0"/>
          <w:right w:val="none" w:color="auto" w:sz="0" w:space="0"/>
          <w:between w:val="none" w:color="auto" w:sz="0" w:space="0"/>
        </w:pBdr>
        <w:ind w:left="284" w:hanging="284"/>
        <w:contextualSpacing/>
        <w:jc w:val="both"/>
      </w:pPr>
      <w:r>
        <w:t>Disconnect Motor Controller from Accumulator</w:t>
      </w:r>
    </w:p>
    <w:p>
      <w:pPr>
        <w:numPr>
          <w:ilvl w:val="0"/>
          <w:numId w:val="8"/>
        </w:numPr>
        <w:pBdr>
          <w:top w:val="none" w:color="auto" w:sz="0" w:space="0"/>
          <w:left w:val="none" w:color="auto" w:sz="0" w:space="0"/>
          <w:bottom w:val="none" w:color="auto" w:sz="0" w:space="0"/>
          <w:right w:val="none" w:color="auto" w:sz="0" w:space="0"/>
          <w:between w:val="none" w:color="auto" w:sz="0" w:space="0"/>
        </w:pBdr>
        <w:ind w:left="284" w:hanging="284"/>
        <w:contextualSpacing/>
        <w:jc w:val="both"/>
      </w:pPr>
      <w:r>
        <w:t xml:space="preserve">Connect Accumulator to output of Charger and Charger enable </w:t>
      </w:r>
    </w:p>
    <w:p>
      <w:pPr>
        <w:numPr>
          <w:ilvl w:val="0"/>
          <w:numId w:val="8"/>
        </w:numPr>
        <w:pBdr>
          <w:top w:val="none" w:color="auto" w:sz="0" w:space="0"/>
          <w:left w:val="none" w:color="auto" w:sz="0" w:space="0"/>
          <w:bottom w:val="none" w:color="auto" w:sz="0" w:space="0"/>
          <w:right w:val="none" w:color="auto" w:sz="0" w:space="0"/>
          <w:between w:val="none" w:color="auto" w:sz="0" w:space="0"/>
        </w:pBdr>
        <w:ind w:left="284" w:hanging="284"/>
        <w:contextualSpacing/>
        <w:jc w:val="both"/>
      </w:pPr>
      <w:r>
        <w:t>Supply power source to charger</w:t>
      </w:r>
    </w:p>
    <w:p>
      <w:pPr>
        <w:numPr>
          <w:ilvl w:val="0"/>
          <w:numId w:val="8"/>
        </w:numPr>
        <w:pBdr>
          <w:top w:val="none" w:color="auto" w:sz="0" w:space="0"/>
          <w:left w:val="none" w:color="auto" w:sz="0" w:space="0"/>
          <w:bottom w:val="none" w:color="auto" w:sz="0" w:space="0"/>
          <w:right w:val="none" w:color="auto" w:sz="0" w:space="0"/>
          <w:between w:val="none" w:color="auto" w:sz="0" w:space="0"/>
        </w:pBdr>
        <w:ind w:left="284" w:hanging="284"/>
        <w:contextualSpacing/>
        <w:jc w:val="both"/>
      </w:pPr>
      <w:r>
        <w:t>Press reset button to remove fault latching</w:t>
      </w:r>
    </w:p>
    <w:p>
      <w:pPr>
        <w:numPr>
          <w:ilvl w:val="0"/>
          <w:numId w:val="8"/>
        </w:numPr>
        <w:pBdr>
          <w:top w:val="none" w:color="auto" w:sz="0" w:space="0"/>
          <w:left w:val="none" w:color="auto" w:sz="0" w:space="0"/>
          <w:bottom w:val="none" w:color="auto" w:sz="0" w:space="0"/>
          <w:right w:val="none" w:color="auto" w:sz="0" w:space="0"/>
          <w:between w:val="none" w:color="auto" w:sz="0" w:space="0"/>
        </w:pBdr>
        <w:ind w:left="284" w:hanging="284"/>
        <w:contextualSpacing/>
        <w:jc w:val="both"/>
      </w:pPr>
      <w:r>
        <w:t>Begin to Charge</w:t>
      </w:r>
    </w:p>
    <w:p>
      <w:pPr>
        <w:numPr>
          <w:ilvl w:val="0"/>
          <w:numId w:val="8"/>
        </w:numPr>
        <w:pBdr>
          <w:top w:val="none" w:color="auto" w:sz="0" w:space="0"/>
          <w:left w:val="none" w:color="auto" w:sz="0" w:space="0"/>
          <w:bottom w:val="none" w:color="auto" w:sz="0" w:space="0"/>
          <w:right w:val="none" w:color="auto" w:sz="0" w:space="0"/>
          <w:between w:val="none" w:color="auto" w:sz="0" w:space="0"/>
        </w:pBdr>
        <w:ind w:left="284" w:hanging="284"/>
        <w:contextualSpacing/>
        <w:jc w:val="both"/>
      </w:pPr>
      <w:r>
        <w:t>When BMS indicate to stop Charger, remove connection from output of charger and after that remove connection from charger enable</w:t>
      </w:r>
    </w:p>
    <w:p>
      <w:pPr>
        <w:numPr>
          <w:ilvl w:val="0"/>
          <w:numId w:val="8"/>
        </w:numPr>
        <w:pBdr>
          <w:top w:val="none" w:color="auto" w:sz="0" w:space="0"/>
          <w:left w:val="none" w:color="auto" w:sz="0" w:space="0"/>
          <w:bottom w:val="none" w:color="auto" w:sz="0" w:space="0"/>
          <w:right w:val="none" w:color="auto" w:sz="0" w:space="0"/>
          <w:between w:val="none" w:color="auto" w:sz="0" w:space="0"/>
        </w:pBdr>
        <w:ind w:left="284" w:hanging="284"/>
        <w:contextualSpacing/>
        <w:jc w:val="both"/>
      </w:pPr>
      <w:r>
        <w:t>Remove from Power source from charger</w:t>
      </w:r>
    </w:p>
    <w:p>
      <w:pPr>
        <w:pStyle w:val="2"/>
      </w:pPr>
      <w:bookmarkStart w:id="101" w:name="_Toc521464858"/>
      <w:r>
        <w:t>Motor Controller</w:t>
      </w:r>
      <w:bookmarkEnd w:id="101"/>
    </w:p>
    <w:p>
      <w:pPr>
        <w:pStyle w:val="3"/>
      </w:pPr>
      <w:bookmarkStart w:id="102" w:name="_Toc521464859"/>
      <w:r>
        <w:t>Controls Architecture/Torque Security</w:t>
      </w:r>
      <w:bookmarkEnd w:id="102"/>
    </w:p>
    <w:p>
      <w:pPr>
        <w:pStyle w:val="56"/>
        <w:ind w:firstLine="567"/>
      </w:pPr>
      <w:r>
        <w:t>Our EV only use one Motor Controller. Because of it, Our Motor Motor Controller is controlled by APPS. Diagram of Control Architecture is followed by figure below.</w:t>
      </w:r>
    </w:p>
    <w:p>
      <w:pPr>
        <w:pStyle w:val="50"/>
        <w:keepNext/>
      </w:pPr>
      <w:r>
        <mc:AlternateContent>
          <mc:Choice Requires="wpg">
            <w:drawing>
              <wp:inline distT="114300" distB="114300" distL="114300" distR="114300">
                <wp:extent cx="5943600" cy="1511300"/>
                <wp:effectExtent l="0" t="0" r="0" b="0"/>
                <wp:docPr id="42" name="Group 42"/>
                <wp:cNvGraphicFramePr/>
                <a:graphic xmlns:a="http://schemas.openxmlformats.org/drawingml/2006/main">
                  <a:graphicData uri="http://schemas.microsoft.com/office/word/2010/wordprocessingGroup">
                    <wpg:wgp>
                      <wpg:cNvGrpSpPr/>
                      <wpg:grpSpPr>
                        <a:xfrm>
                          <a:off x="0" y="0"/>
                          <a:ext cx="5943600" cy="1511300"/>
                          <a:chOff x="152400" y="66675"/>
                          <a:chExt cx="6553198" cy="1656917"/>
                        </a:xfrm>
                      </wpg:grpSpPr>
                      <pic:pic xmlns:pic="http://schemas.openxmlformats.org/drawingml/2006/picture">
                        <pic:nvPicPr>
                          <pic:cNvPr id="43" name="Shape 79" descr="Control Architecture.png"/>
                          <pic:cNvPicPr preferRelativeResize="0"/>
                        </pic:nvPicPr>
                        <pic:blipFill>
                          <a:blip r:embed="rId54"/>
                          <a:stretch>
                            <a:fillRect/>
                          </a:stretch>
                        </pic:blipFill>
                        <pic:spPr>
                          <a:xfrm>
                            <a:off x="152400" y="66675"/>
                            <a:ext cx="6553198" cy="1656917"/>
                          </a:xfrm>
                          <a:prstGeom prst="rect">
                            <a:avLst/>
                          </a:prstGeom>
                          <a:noFill/>
                          <a:ln>
                            <a:noFill/>
                          </a:ln>
                        </pic:spPr>
                      </pic:pic>
                    </wpg:wgp>
                  </a:graphicData>
                </a:graphic>
              </wp:inline>
            </w:drawing>
          </mc:Choice>
          <mc:Fallback>
            <w:pict>
              <v:group id="_x0000_s1026" o:spid="_x0000_s1026" o:spt="203" style="height:119pt;width:468pt;" coordorigin="152400,66675" coordsize="6553198,1656917" o:gfxdata="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">
                <o:lock v:ext="edit" aspectratio="f"/>
                <v:shape id="Shape 79" o:spid="_x0000_s1026" o:spt="75" alt="Control Architecture.png" type="#_x0000_t75" style="position:absolute;left:152400;top:66675;height:1656917;width:6553198;" filled="f" o:preferrelative="f" stroked="f" coordsize="21600,21600" o:gfxdata="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cIGhvQAA&#10;ANsAAAAPAAAAAAAAAAEAIAAAACIAAABkcnMvZG93bnJldi54bWxQSwECFAAUAAAACACHTuJAMy8F&#10;njsAAAA5AAAAEAAAAAAAAAABACAAAAAMAQAAZHJzL3NoYXBleG1sLnhtbFBLBQYAAAAABgAGAFsB&#10;AAC2AwAAAAA=&#10;">
                  <v:fill on="f" focussize="0,0"/>
                  <v:stroke on="f"/>
                  <v:imagedata r:id="rId54" o:title=""/>
                  <o:lock v:ext="edit" aspectratio="f"/>
                </v:shape>
                <w10:wrap type="none"/>
                <w10:anchorlock/>
              </v:group>
            </w:pict>
          </mc:Fallback>
        </mc:AlternateContent>
      </w:r>
    </w:p>
    <w:p>
      <w:pPr>
        <w:pStyle w:val="12"/>
      </w:pPr>
      <w:bookmarkStart w:id="103" w:name="_Toc494397998"/>
      <w:bookmarkStart w:id="104" w:name="_Toc521462344"/>
      <w:r>
        <w:t xml:space="preserve">Figure </w:t>
      </w:r>
      <w:r>
        <w:fldChar w:fldCharType="begin"/>
      </w:r>
      <w:r>
        <w:instrText xml:space="preserve"> STYLEREF 1 \s </w:instrText>
      </w:r>
      <w:r>
        <w:fldChar w:fldCharType="separate"/>
      </w:r>
      <w:r>
        <w:t>6</w:t>
      </w:r>
      <w:r>
        <w:fldChar w:fldCharType="end"/>
      </w:r>
      <w:r>
        <w:noBreakHyphen/>
      </w:r>
      <w:r>
        <w:fldChar w:fldCharType="begin"/>
      </w:r>
      <w:r>
        <w:instrText xml:space="preserve"> SEQ Figure \* ARABIC \s 1 </w:instrText>
      </w:r>
      <w:r>
        <w:fldChar w:fldCharType="separate"/>
      </w:r>
      <w:r>
        <w:t>1</w:t>
      </w:r>
      <w:r>
        <w:fldChar w:fldCharType="end"/>
      </w:r>
      <w:r>
        <w:t xml:space="preserve"> - Toque Control Signal Path</w:t>
      </w:r>
      <w:bookmarkEnd w:id="103"/>
      <w:bookmarkEnd w:id="104"/>
    </w:p>
    <w:p>
      <w:pPr>
        <w:pStyle w:val="3"/>
      </w:pPr>
      <w:bookmarkStart w:id="105" w:name="_Toc521464860"/>
      <w:r>
        <w:t>Galvanic Isolation</w:t>
      </w:r>
      <w:bookmarkEnd w:id="105"/>
    </w:p>
    <w:p>
      <w:pPr>
        <w:pStyle w:val="56"/>
        <w:ind w:firstLine="567"/>
      </w:pPr>
      <w:r>
        <w:t>Motor Controller emDrive H300 has insulation protective class I. Galvanic isolation between the tractive system and the grounded low voltage system connections occurs within the motor controller. For more detail isolation is listed below:</w:t>
      </w:r>
    </w:p>
    <w:p>
      <w:pPr>
        <w:numPr>
          <w:ilvl w:val="0"/>
          <w:numId w:val="9"/>
        </w:numPr>
        <w:pBdr>
          <w:top w:val="none" w:color="auto" w:sz="0" w:space="0"/>
          <w:left w:val="none" w:color="auto" w:sz="0" w:space="0"/>
          <w:bottom w:val="none" w:color="auto" w:sz="0" w:space="0"/>
          <w:right w:val="none" w:color="auto" w:sz="0" w:space="0"/>
          <w:between w:val="none" w:color="auto" w:sz="0" w:space="0"/>
        </w:pBdr>
        <w:contextualSpacing/>
        <w:jc w:val="both"/>
      </w:pPr>
      <w:r>
        <w:t>2.5 kV between control terminals and power terminals</w:t>
      </w:r>
    </w:p>
    <w:p>
      <w:pPr>
        <w:numPr>
          <w:ilvl w:val="0"/>
          <w:numId w:val="9"/>
        </w:numPr>
        <w:pBdr>
          <w:top w:val="none" w:color="auto" w:sz="0" w:space="0"/>
          <w:left w:val="none" w:color="auto" w:sz="0" w:space="0"/>
          <w:bottom w:val="none" w:color="auto" w:sz="0" w:space="0"/>
          <w:right w:val="none" w:color="auto" w:sz="0" w:space="0"/>
          <w:between w:val="none" w:color="auto" w:sz="0" w:space="0"/>
        </w:pBdr>
        <w:contextualSpacing/>
        <w:jc w:val="both"/>
      </w:pPr>
      <w:r>
        <w:t>2.5 kV between power terminals and case</w:t>
      </w:r>
    </w:p>
    <w:p>
      <w:pPr>
        <w:pStyle w:val="56"/>
        <w:numPr>
          <w:ilvl w:val="0"/>
          <w:numId w:val="9"/>
        </w:numPr>
      </w:pPr>
      <w:r>
        <w:t>100 V between control terminals and case</w:t>
      </w:r>
    </w:p>
    <w:p>
      <w:pPr>
        <w:pStyle w:val="2"/>
      </w:pPr>
      <w:bookmarkStart w:id="106" w:name="_Toc521464861"/>
      <w:r>
        <w:t>Other Items</w:t>
      </w:r>
      <w:bookmarkEnd w:id="106"/>
    </w:p>
    <w:p>
      <w:pPr>
        <w:pStyle w:val="3"/>
      </w:pPr>
      <w:bookmarkStart w:id="107" w:name="_Toc521464862"/>
      <w:r>
        <w:t>Energy Meter</w:t>
      </w:r>
      <w:bookmarkEnd w:id="107"/>
    </w:p>
    <w:p>
      <w:pPr>
        <w:pStyle w:val="4"/>
      </w:pPr>
      <w:r>
        <w:t>Energy Meter Location</w:t>
      </w:r>
    </w:p>
    <w:p>
      <w:pPr>
        <w:keepNext/>
      </w:pPr>
      <w:r>
        <w:drawing>
          <wp:inline distT="114300" distB="114300" distL="114300" distR="114300">
            <wp:extent cx="5814695" cy="3545840"/>
            <wp:effectExtent l="0" t="0" r="0" b="0"/>
            <wp:docPr id="181" name="image138.png"/>
            <wp:cNvGraphicFramePr/>
            <a:graphic xmlns:a="http://schemas.openxmlformats.org/drawingml/2006/main">
              <a:graphicData uri="http://schemas.openxmlformats.org/drawingml/2006/picture">
                <pic:pic xmlns:pic="http://schemas.openxmlformats.org/drawingml/2006/picture">
                  <pic:nvPicPr>
                    <pic:cNvPr id="181" name="image138.png"/>
                    <pic:cNvPicPr preferRelativeResize="0"/>
                  </pic:nvPicPr>
                  <pic:blipFill>
                    <a:blip r:embed="rId55"/>
                    <a:srcRect l="33012" t="19373" r="2083" b="10256"/>
                    <a:stretch>
                      <a:fillRect/>
                    </a:stretch>
                  </pic:blipFill>
                  <pic:spPr>
                    <a:xfrm>
                      <a:off x="0" y="0"/>
                      <a:ext cx="5815013" cy="3546440"/>
                    </a:xfrm>
                    <a:prstGeom prst="rect">
                      <a:avLst/>
                    </a:prstGeom>
                  </pic:spPr>
                </pic:pic>
              </a:graphicData>
            </a:graphic>
          </wp:inline>
        </w:drawing>
      </w:r>
    </w:p>
    <w:p>
      <w:pPr>
        <w:pStyle w:val="12"/>
      </w:pPr>
      <w:bookmarkStart w:id="108" w:name="_Toc494397999"/>
      <w:bookmarkStart w:id="109" w:name="_Toc521462345"/>
      <w:r>
        <w:t xml:space="preserve">Figure </w:t>
      </w:r>
      <w:r>
        <w:fldChar w:fldCharType="begin"/>
      </w:r>
      <w:r>
        <w:instrText xml:space="preserve"> STYLEREF 1 \s </w:instrText>
      </w:r>
      <w:r>
        <w:fldChar w:fldCharType="separate"/>
      </w:r>
      <w:r>
        <w:t>7</w:t>
      </w:r>
      <w:r>
        <w:fldChar w:fldCharType="end"/>
      </w:r>
      <w:r>
        <w:noBreakHyphen/>
      </w:r>
      <w:r>
        <w:fldChar w:fldCharType="begin"/>
      </w:r>
      <w:r>
        <w:instrText xml:space="preserve"> SEQ Figure \* ARABIC \s 1 </w:instrText>
      </w:r>
      <w:r>
        <w:fldChar w:fldCharType="separate"/>
      </w:r>
      <w:r>
        <w:t>1</w:t>
      </w:r>
      <w:r>
        <w:fldChar w:fldCharType="end"/>
      </w:r>
      <w:r>
        <w:t xml:space="preserve"> - Energy Meter Location</w:t>
      </w:r>
      <w:bookmarkEnd w:id="108"/>
      <w:bookmarkEnd w:id="109"/>
    </w:p>
    <w:p>
      <w:pPr>
        <w:pStyle w:val="4"/>
      </w:pPr>
      <w:r>
        <w:t>Energy Meter GLV Supply</w:t>
      </w:r>
    </w:p>
    <w:p>
      <w:pPr>
        <w:pStyle w:val="56"/>
        <w:ind w:firstLine="709"/>
      </w:pPr>
      <w:r>
        <w:t>22 AWG wire is used to connect the energy meter to the LV system that equipped connector Harting 21032122305.</w:t>
      </w:r>
    </w:p>
    <w:p>
      <w:pPr>
        <w:pStyle w:val="4"/>
      </w:pPr>
      <w:r>
        <w:t>Energy Meter HV Sense</w:t>
      </w:r>
    </w:p>
    <w:p>
      <w:pPr>
        <w:pStyle w:val="56"/>
        <w:ind w:firstLine="709"/>
      </w:pPr>
      <w:r>
        <w:t>The energy meter is connected in series on the negative side of the tractive system use 1/0 AWG with lugs and  for HV+ sense, use 16 AWG cable that equipped with connector Molex Mini-Fit Jr. 39-01-3022.</w:t>
      </w:r>
    </w:p>
    <w:p>
      <w:pPr>
        <w:pStyle w:val="50"/>
        <w:numPr>
          <w:ins w:id="0" w:author="Author" w:date=""/>
        </w:numPr>
      </w:pPr>
    </w:p>
    <w:p>
      <w:pPr>
        <w:pStyle w:val="3"/>
      </w:pPr>
      <w:bookmarkStart w:id="110" w:name="_Toc521464863"/>
      <w:r>
        <w:t>Firewall</w:t>
      </w:r>
      <w:bookmarkEnd w:id="110"/>
    </w:p>
    <w:p>
      <w:pPr>
        <w:pStyle w:val="4"/>
      </w:pPr>
      <w:r>
        <w:t>Firewall Layer Specifications</w:t>
      </w:r>
    </w:p>
    <w:tbl>
      <w:tblPr>
        <w:tblStyle w:val="34"/>
        <w:tblW w:w="64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5"/>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95" w:type="dxa"/>
          </w:tcPr>
          <w:p>
            <w:pPr>
              <w:keepNext/>
            </w:pPr>
            <w:r>
              <w:t>Aluminum layer thickness:</w:t>
            </w:r>
          </w:p>
        </w:tc>
        <w:tc>
          <w:tcPr>
            <w:tcW w:w="2880" w:type="dxa"/>
          </w:tcPr>
          <w:p>
            <w:pPr>
              <w:pBdr>
                <w:top w:val="none" w:color="auto" w:sz="0" w:space="0"/>
                <w:left w:val="none" w:color="auto" w:sz="0" w:space="0"/>
                <w:bottom w:val="none" w:color="auto" w:sz="0" w:space="0"/>
                <w:right w:val="none" w:color="auto" w:sz="0" w:space="0"/>
                <w:between w:val="none" w:color="auto" w:sz="0" w:space="0"/>
              </w:pBdr>
            </w:pPr>
            <w:r>
              <w:t>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95" w:type="dxa"/>
          </w:tcPr>
          <w:p>
            <w:pPr>
              <w:keepNext/>
            </w:pPr>
            <w:r>
              <w:t>Insulating layer thickness:</w:t>
            </w:r>
          </w:p>
        </w:tc>
        <w:tc>
          <w:tcPr>
            <w:tcW w:w="2880" w:type="dxa"/>
          </w:tcPr>
          <w:p>
            <w:pPr>
              <w:pBdr>
                <w:top w:val="none" w:color="auto" w:sz="0" w:space="0"/>
                <w:left w:val="none" w:color="auto" w:sz="0" w:space="0"/>
                <w:bottom w:val="none" w:color="auto" w:sz="0" w:space="0"/>
                <w:right w:val="none" w:color="auto" w:sz="0" w:space="0"/>
                <w:between w:val="none" w:color="auto" w:sz="0" w:space="0"/>
              </w:pBdr>
            </w:pPr>
            <w:r>
              <w:t>1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95" w:type="dxa"/>
          </w:tcPr>
          <w:p>
            <w:pPr>
              <w:keepNext/>
            </w:pPr>
            <w:r>
              <w:t>Insulating Material Make / Model:</w:t>
            </w:r>
          </w:p>
        </w:tc>
        <w:tc>
          <w:tcPr>
            <w:tcW w:w="2880" w:type="dxa"/>
          </w:tcPr>
          <w:p>
            <w:pPr>
              <w:pBdr>
                <w:top w:val="none" w:color="auto" w:sz="0" w:space="0"/>
                <w:left w:val="none" w:color="auto" w:sz="0" w:space="0"/>
                <w:bottom w:val="none" w:color="auto" w:sz="0" w:space="0"/>
                <w:right w:val="none" w:color="auto" w:sz="0" w:space="0"/>
                <w:between w:val="none" w:color="auto" w:sz="0" w:space="0"/>
              </w:pBdr>
            </w:pPr>
            <w:r>
              <w:t xml:space="preserve">BISCO® HT-800 – Medium Cellular Silicone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95" w:type="dxa"/>
          </w:tcPr>
          <w:p>
            <w:pPr>
              <w:keepNext/>
            </w:pPr>
            <w:r>
              <w:t>Insulating Material Datasheet:</w:t>
            </w:r>
          </w:p>
        </w:tc>
        <w:tc>
          <w:tcPr>
            <w:tcW w:w="2880" w:type="dxa"/>
          </w:tcPr>
          <w:p>
            <w:pPr>
              <w:pBdr>
                <w:top w:val="none" w:color="auto" w:sz="0" w:space="0"/>
                <w:left w:val="none" w:color="auto" w:sz="0" w:space="0"/>
                <w:bottom w:val="none" w:color="auto" w:sz="0" w:space="0"/>
                <w:right w:val="none" w:color="auto" w:sz="0" w:space="0"/>
                <w:between w:val="none" w:color="auto" w:sz="0" w:space="0"/>
              </w:pBdr>
              <w:rPr>
                <w:color w:val="FF6600"/>
              </w:rPr>
            </w:pPr>
            <w:r>
              <w:fldChar w:fldCharType="begin"/>
            </w:r>
            <w:r>
              <w:instrText xml:space="preserve"> HYPERLINK \l "_Firewall" \h </w:instrText>
            </w:r>
            <w:r>
              <w:fldChar w:fldCharType="separate"/>
            </w:r>
            <w:r>
              <w:rPr>
                <w:color w:val="0563C1"/>
                <w:u w:val="single"/>
              </w:rPr>
              <w:t>Datasheet</w:t>
            </w:r>
            <w:r>
              <w:rPr>
                <w:color w:val="0563C1"/>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95" w:type="dxa"/>
          </w:tcPr>
          <w:p>
            <w:pPr>
              <w:keepNext/>
            </w:pPr>
            <w:r>
              <w:t>Insulating Material Video:</w:t>
            </w:r>
          </w:p>
        </w:tc>
        <w:tc>
          <w:tcPr>
            <w:tcW w:w="2880" w:type="dxa"/>
          </w:tcPr>
          <w:p>
            <w:pPr>
              <w:pBdr>
                <w:top w:val="none" w:color="auto" w:sz="0" w:space="0"/>
                <w:left w:val="none" w:color="auto" w:sz="0" w:space="0"/>
                <w:bottom w:val="none" w:color="auto" w:sz="0" w:space="0"/>
                <w:right w:val="none" w:color="auto" w:sz="0" w:space="0"/>
                <w:between w:val="none" w:color="auto" w:sz="0" w:space="0"/>
              </w:pBdr>
              <w:rPr>
                <w:color w:val="0563C1"/>
                <w:u w:val="single"/>
              </w:rPr>
            </w:pPr>
            <w:r>
              <w:fldChar w:fldCharType="begin"/>
            </w:r>
            <w:r>
              <w:instrText xml:space="preserve"> HYPERLINK "https://drive.google.com/file/d/1AA54lms3xZlJhlxhyvL-lgL0LC4s4POI/view?usp=sharing" \h </w:instrText>
            </w:r>
            <w:r>
              <w:fldChar w:fldCharType="separate"/>
            </w:r>
            <w:r>
              <w:rPr>
                <w:color w:val="1155CC"/>
                <w:u w:val="single"/>
              </w:rPr>
              <w:t>Video</w:t>
            </w:r>
            <w:r>
              <w:rPr>
                <w:color w:val="1155CC"/>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3595" w:type="dxa"/>
          </w:tcPr>
          <w:p>
            <w:pPr>
              <w:keepNext/>
            </w:pPr>
            <w:r>
              <w:t>Insulating layer side:</w:t>
            </w:r>
          </w:p>
        </w:tc>
        <w:tc>
          <w:tcPr>
            <w:tcW w:w="2880" w:type="dxa"/>
          </w:tcPr>
          <w:p>
            <w:pPr>
              <w:pBdr>
                <w:top w:val="none" w:color="auto" w:sz="0" w:space="0"/>
                <w:left w:val="none" w:color="auto" w:sz="0" w:space="0"/>
                <w:bottom w:val="none" w:color="auto" w:sz="0" w:space="0"/>
                <w:right w:val="none" w:color="auto" w:sz="0" w:space="0"/>
                <w:between w:val="none" w:color="auto" w:sz="0" w:space="0"/>
              </w:pBdr>
            </w:pPr>
            <w:r>
              <w:t>Behind Driver</w:t>
            </w:r>
          </w:p>
        </w:tc>
      </w:tr>
    </w:tbl>
    <w:p>
      <w:pPr>
        <w:pStyle w:val="12"/>
      </w:pPr>
      <w:bookmarkStart w:id="111" w:name="_Toc521458768"/>
      <w:r>
        <w:t xml:space="preserve">Table </w:t>
      </w:r>
      <w:r>
        <w:fldChar w:fldCharType="begin"/>
      </w:r>
      <w:r>
        <w:instrText xml:space="preserve"> STYLEREF 1 \s </w:instrText>
      </w:r>
      <w:r>
        <w:fldChar w:fldCharType="separate"/>
      </w:r>
      <w:r>
        <w:t>7</w:t>
      </w:r>
      <w:r>
        <w:fldChar w:fldCharType="end"/>
      </w:r>
      <w:r>
        <w:noBreakHyphen/>
      </w:r>
      <w:r>
        <w:fldChar w:fldCharType="begin"/>
      </w:r>
      <w:r>
        <w:instrText xml:space="preserve"> SEQ Table \* ARABIC \s 1 </w:instrText>
      </w:r>
      <w:r>
        <w:fldChar w:fldCharType="separate"/>
      </w:r>
      <w:r>
        <w:t>1</w:t>
      </w:r>
      <w:r>
        <w:fldChar w:fldCharType="end"/>
      </w:r>
      <w:r>
        <w:t xml:space="preserve"> - Firewall Specifications</w:t>
      </w:r>
      <w:bookmarkEnd w:id="111"/>
    </w:p>
    <w:p>
      <w:pPr>
        <w:pStyle w:val="4"/>
      </w:pPr>
      <w:r>
        <w:t>Firewall Location</w:t>
      </w:r>
    </w:p>
    <w:p>
      <w:pPr>
        <w:pStyle w:val="50"/>
        <w:keepNext/>
      </w:pPr>
      <w:r>
        <w:rPr>
          <w:i/>
          <w:color w:val="44546A"/>
          <w:sz w:val="18"/>
          <w:szCs w:val="18"/>
        </w:rPr>
        <mc:AlternateContent>
          <mc:Choice Requires="wpg">
            <w:drawing>
              <wp:inline distT="114300" distB="114300" distL="114300" distR="114300">
                <wp:extent cx="5667375" cy="2714625"/>
                <wp:effectExtent l="0" t="0" r="0" b="0"/>
                <wp:docPr id="107" name="Group 107"/>
                <wp:cNvGraphicFramePr/>
                <a:graphic xmlns:a="http://schemas.openxmlformats.org/drawingml/2006/main">
                  <a:graphicData uri="http://schemas.microsoft.com/office/word/2010/wordprocessingGroup">
                    <wpg:wgp>
                      <wpg:cNvGrpSpPr/>
                      <wpg:grpSpPr>
                        <a:xfrm>
                          <a:off x="0" y="0"/>
                          <a:ext cx="5667375" cy="2714625"/>
                          <a:chOff x="603512" y="1223963"/>
                          <a:chExt cx="5650975" cy="2695574"/>
                        </a:xfrm>
                      </wpg:grpSpPr>
                      <pic:pic xmlns:pic="http://schemas.openxmlformats.org/drawingml/2006/picture">
                        <pic:nvPicPr>
                          <pic:cNvPr id="108" name="Shape 40"/>
                          <pic:cNvPicPr preferRelativeResize="0"/>
                        </pic:nvPicPr>
                        <pic:blipFill>
                          <a:blip r:embed="rId56"/>
                          <a:srcRect l="13223" t="21426" r="10909" b="19304"/>
                          <a:stretch>
                            <a:fillRect/>
                          </a:stretch>
                        </pic:blipFill>
                        <pic:spPr>
                          <a:xfrm>
                            <a:off x="603512" y="1223963"/>
                            <a:ext cx="5650975" cy="2695574"/>
                          </a:xfrm>
                          <a:prstGeom prst="rect">
                            <a:avLst/>
                          </a:prstGeom>
                          <a:noFill/>
                          <a:ln>
                            <a:noFill/>
                          </a:ln>
                        </pic:spPr>
                      </pic:pic>
                      <wps:wsp>
                        <wps:cNvPr id="109" name="Straight Arrow Connector 109"/>
                        <wps:cNvCnPr/>
                        <wps:spPr>
                          <a:xfrm>
                            <a:off x="4248150" y="2476500"/>
                            <a:ext cx="533400" cy="85800"/>
                          </a:xfrm>
                          <a:prstGeom prst="straightConnector1">
                            <a:avLst/>
                          </a:prstGeom>
                          <a:noFill/>
                          <a:ln w="28575" cap="flat" cmpd="sng">
                            <a:solidFill>
                              <a:srgbClr val="FF0000"/>
                            </a:solidFill>
                            <a:prstDash val="solid"/>
                            <a:round/>
                            <a:headEnd type="none" w="med" len="med"/>
                            <a:tailEnd type="none" w="med" len="med"/>
                          </a:ln>
                        </wps:spPr>
                        <wps:bodyPr/>
                      </wps:wsp>
                      <wps:wsp>
                        <wps:cNvPr id="110" name="Straight Arrow Connector 110"/>
                        <wps:cNvCnPr/>
                        <wps:spPr>
                          <a:xfrm rot="10800000" flipH="1">
                            <a:off x="4076700" y="2476425"/>
                            <a:ext cx="171300" cy="85800"/>
                          </a:xfrm>
                          <a:prstGeom prst="straightConnector1">
                            <a:avLst/>
                          </a:prstGeom>
                          <a:noFill/>
                          <a:ln w="28575" cap="flat" cmpd="sng">
                            <a:solidFill>
                              <a:srgbClr val="FF0000"/>
                            </a:solidFill>
                            <a:prstDash val="solid"/>
                            <a:round/>
                            <a:headEnd type="none" w="med" len="med"/>
                            <a:tailEnd type="none" w="med" len="med"/>
                          </a:ln>
                        </wps:spPr>
                        <wps:bodyPr/>
                      </wps:wsp>
                      <wps:wsp>
                        <wps:cNvPr id="111" name="Straight Arrow Connector 111"/>
                        <wps:cNvCnPr/>
                        <wps:spPr>
                          <a:xfrm rot="10800000">
                            <a:off x="4038525" y="2619375"/>
                            <a:ext cx="9600" cy="685800"/>
                          </a:xfrm>
                          <a:prstGeom prst="straightConnector1">
                            <a:avLst/>
                          </a:prstGeom>
                          <a:noFill/>
                          <a:ln w="28575" cap="flat" cmpd="sng">
                            <a:solidFill>
                              <a:srgbClr val="FF0000"/>
                            </a:solidFill>
                            <a:prstDash val="solid"/>
                            <a:round/>
                            <a:headEnd type="none" w="med" len="med"/>
                            <a:tailEnd type="none" w="med" len="med"/>
                          </a:ln>
                        </wps:spPr>
                        <wps:bodyPr/>
                      </wps:wsp>
                      <wps:wsp>
                        <wps:cNvPr id="112" name="Straight Arrow Connector 112"/>
                        <wps:cNvCnPr/>
                        <wps:spPr>
                          <a:xfrm flipH="1">
                            <a:off x="4029150" y="2838450"/>
                            <a:ext cx="866700" cy="19200"/>
                          </a:xfrm>
                          <a:prstGeom prst="straightConnector1">
                            <a:avLst/>
                          </a:prstGeom>
                          <a:noFill/>
                          <a:ln w="38100" cap="flat" cmpd="sng">
                            <a:solidFill>
                              <a:srgbClr val="FF0000"/>
                            </a:solidFill>
                            <a:prstDash val="solid"/>
                            <a:round/>
                            <a:headEnd type="none" w="med" len="med"/>
                            <a:tailEnd type="none" w="med" len="med"/>
                          </a:ln>
                        </wps:spPr>
                        <wps:bodyPr/>
                      </wps:wsp>
                      <wps:wsp>
                        <wps:cNvPr id="113" name="Straight Arrow Connector 113"/>
                        <wps:cNvCnPr/>
                        <wps:spPr>
                          <a:xfrm flipH="1">
                            <a:off x="3705300" y="2790825"/>
                            <a:ext cx="333300" cy="438300"/>
                          </a:xfrm>
                          <a:prstGeom prst="straightConnector1">
                            <a:avLst/>
                          </a:prstGeom>
                          <a:noFill/>
                          <a:ln w="38100" cap="flat" cmpd="sng">
                            <a:solidFill>
                              <a:srgbClr val="FF0000"/>
                            </a:solidFill>
                            <a:prstDash val="solid"/>
                            <a:round/>
                            <a:headEnd type="none" w="med" len="med"/>
                            <a:tailEnd type="none" w="med" len="med"/>
                          </a:ln>
                        </wps:spPr>
                        <wps:bodyPr/>
                      </wps:wsp>
                      <wps:wsp>
                        <wps:cNvPr id="114" name="Text Box 114"/>
                        <wps:cNvSpPr txBox="1"/>
                        <wps:spPr>
                          <a:xfrm>
                            <a:off x="4248000" y="2085975"/>
                            <a:ext cx="333300" cy="333600"/>
                          </a:xfrm>
                          <a:prstGeom prst="rect">
                            <a:avLst/>
                          </a:prstGeom>
                          <a:solidFill>
                            <a:srgbClr val="F3F3F3"/>
                          </a:solidFill>
                          <a:ln>
                            <a:noFill/>
                          </a:ln>
                        </wps:spPr>
                        <wps:txbx>
                          <w:txbxContent>
                            <w:p>
                              <w:pPr>
                                <w:jc w:val="center"/>
                              </w:pPr>
                              <w:r>
                                <w:rPr>
                                  <w:rFonts w:ascii="Arial" w:hAnsi="Arial" w:eastAsia="Arial" w:cs="Arial"/>
                                  <w:color w:val="000000"/>
                                  <w:sz w:val="28"/>
                                </w:rPr>
                                <w:t>1</w:t>
                              </w:r>
                            </w:p>
                          </w:txbxContent>
                        </wps:txbx>
                        <wps:bodyPr spcFirstLastPara="1" wrap="square" lIns="91425" tIns="91425" rIns="91425" bIns="91425" anchor="ctr" anchorCtr="0"/>
                      </wps:wsp>
                      <wps:wsp>
                        <wps:cNvPr id="115" name="Text Box 115"/>
                        <wps:cNvSpPr txBox="1"/>
                        <wps:spPr>
                          <a:xfrm>
                            <a:off x="3429000" y="2681250"/>
                            <a:ext cx="333300" cy="333600"/>
                          </a:xfrm>
                          <a:prstGeom prst="rect">
                            <a:avLst/>
                          </a:prstGeom>
                          <a:solidFill>
                            <a:srgbClr val="F3F3F3"/>
                          </a:solidFill>
                          <a:ln>
                            <a:noFill/>
                          </a:ln>
                        </wps:spPr>
                        <wps:txbx>
                          <w:txbxContent>
                            <w:p>
                              <w:pPr>
                                <w:jc w:val="center"/>
                              </w:pPr>
                              <w:r>
                                <w:rPr>
                                  <w:rFonts w:ascii="Arial" w:hAnsi="Arial" w:eastAsia="Arial" w:cs="Arial"/>
                                  <w:color w:val="000000"/>
                                  <w:sz w:val="28"/>
                                </w:rPr>
                                <w:t>2</w:t>
                              </w:r>
                            </w:p>
                          </w:txbxContent>
                        </wps:txbx>
                        <wps:bodyPr spcFirstLastPara="1" wrap="square" lIns="91425" tIns="91425" rIns="91425" bIns="91425" anchor="ctr" anchorCtr="0"/>
                      </wps:wsp>
                      <wps:wsp>
                        <wps:cNvPr id="116" name="Text Box 116"/>
                        <wps:cNvSpPr txBox="1"/>
                        <wps:spPr>
                          <a:xfrm>
                            <a:off x="4248000" y="2971575"/>
                            <a:ext cx="333300" cy="333600"/>
                          </a:xfrm>
                          <a:prstGeom prst="rect">
                            <a:avLst/>
                          </a:prstGeom>
                          <a:solidFill>
                            <a:srgbClr val="F3F3F3"/>
                          </a:solidFill>
                          <a:ln>
                            <a:noFill/>
                          </a:ln>
                        </wps:spPr>
                        <wps:txbx>
                          <w:txbxContent>
                            <w:p>
                              <w:pPr>
                                <w:jc w:val="center"/>
                              </w:pPr>
                              <w:r>
                                <w:rPr>
                                  <w:rFonts w:ascii="Arial" w:hAnsi="Arial" w:eastAsia="Arial" w:cs="Arial"/>
                                  <w:color w:val="000000"/>
                                  <w:sz w:val="28"/>
                                </w:rPr>
                                <w:t>3</w:t>
                              </w:r>
                            </w:p>
                          </w:txbxContent>
                        </wps:txbx>
                        <wps:bodyPr spcFirstLastPara="1" wrap="square" lIns="91425" tIns="91425" rIns="91425" bIns="91425" anchor="ctr" anchorCtr="0"/>
                      </wps:wsp>
                      <wps:wsp>
                        <wps:cNvPr id="117" name="Straight Arrow Connector 117"/>
                        <wps:cNvCnPr/>
                        <wps:spPr>
                          <a:xfrm>
                            <a:off x="2257500" y="1685775"/>
                            <a:ext cx="1990500" cy="567000"/>
                          </a:xfrm>
                          <a:prstGeom prst="straightConnector1">
                            <a:avLst/>
                          </a:prstGeom>
                          <a:noFill/>
                          <a:ln w="9525" cap="flat" cmpd="sng">
                            <a:solidFill>
                              <a:srgbClr val="0000FF"/>
                            </a:solidFill>
                            <a:prstDash val="solid"/>
                            <a:round/>
                            <a:headEnd type="none" w="med" len="med"/>
                            <a:tailEnd type="triangle" w="med" len="med"/>
                          </a:ln>
                        </wps:spPr>
                        <wps:bodyPr/>
                      </wps:wsp>
                      <wps:wsp>
                        <wps:cNvPr id="118" name="Straight Arrow Connector 118"/>
                        <wps:cNvCnPr/>
                        <wps:spPr>
                          <a:xfrm>
                            <a:off x="2257500" y="1685850"/>
                            <a:ext cx="1171500" cy="1162200"/>
                          </a:xfrm>
                          <a:prstGeom prst="straightConnector1">
                            <a:avLst/>
                          </a:prstGeom>
                          <a:noFill/>
                          <a:ln w="9525" cap="flat" cmpd="sng">
                            <a:solidFill>
                              <a:srgbClr val="0000FF"/>
                            </a:solidFill>
                            <a:prstDash val="solid"/>
                            <a:round/>
                            <a:headEnd type="none" w="med" len="med"/>
                            <a:tailEnd type="triangle" w="med" len="med"/>
                          </a:ln>
                        </wps:spPr>
                        <wps:bodyPr/>
                      </wps:wsp>
                      <wps:wsp>
                        <wps:cNvPr id="119" name="Straight Arrow Connector 119"/>
                        <wps:cNvCnPr/>
                        <wps:spPr>
                          <a:xfrm>
                            <a:off x="2285850" y="1695375"/>
                            <a:ext cx="2128800" cy="1276200"/>
                          </a:xfrm>
                          <a:prstGeom prst="straightConnector1">
                            <a:avLst/>
                          </a:prstGeom>
                          <a:noFill/>
                          <a:ln w="9525" cap="flat" cmpd="sng">
                            <a:solidFill>
                              <a:srgbClr val="0000FF"/>
                            </a:solidFill>
                            <a:prstDash val="solid"/>
                            <a:round/>
                            <a:headEnd type="none" w="med" len="med"/>
                            <a:tailEnd type="triangle" w="med" len="med"/>
                          </a:ln>
                        </wps:spPr>
                        <wps:bodyPr/>
                      </wps:wsp>
                      <wps:wsp>
                        <wps:cNvPr id="120" name="Text Box 120"/>
                        <wps:cNvSpPr txBox="1"/>
                        <wps:spPr>
                          <a:xfrm>
                            <a:off x="1447800" y="1223975"/>
                            <a:ext cx="1647900" cy="438300"/>
                          </a:xfrm>
                          <a:prstGeom prst="rect">
                            <a:avLst/>
                          </a:prstGeom>
                          <a:solidFill>
                            <a:srgbClr val="EFEFEF"/>
                          </a:solidFill>
                          <a:ln>
                            <a:noFill/>
                          </a:ln>
                        </wps:spPr>
                        <wps:txbx>
                          <w:txbxContent>
                            <w:p>
                              <w:pPr>
                                <w:jc w:val="center"/>
                              </w:pPr>
                              <w:r>
                                <w:rPr>
                                  <w:rFonts w:ascii="Arial" w:hAnsi="Arial" w:eastAsia="Arial" w:cs="Arial"/>
                                  <w:color w:val="000000"/>
                                  <w:sz w:val="28"/>
                                </w:rPr>
                                <w:t>Firewall Location</w:t>
                              </w:r>
                            </w:p>
                          </w:txbxContent>
                        </wps:txbx>
                        <wps:bodyPr spcFirstLastPara="1" wrap="square" lIns="91425" tIns="91425" rIns="91425" bIns="91425" anchor="ctr" anchorCtr="0"/>
                      </wps:wsp>
                    </wpg:wgp>
                  </a:graphicData>
                </a:graphic>
              </wp:inline>
            </w:drawing>
          </mc:Choice>
          <mc:Fallback>
            <w:pict>
              <v:group id="_x0000_s1026" o:spid="_x0000_s1026" o:spt="203" style="height:213.75pt;width:446.25pt;" coordorigin="603512,1223963" coordsize="5650975,2695574" o:gfxdata="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">
                <o:lock v:ext="edit" aspectratio="f"/>
                <v:shape id="Shape 40" o:spid="_x0000_s1026" o:spt="75" type="#_x0000_t75" style="position:absolute;left:603512;top:1223963;height:2695574;width:5650975;" filled="f" o:preferrelative="f" stroked="f" coordsize="21600,21600" o:gfxdata="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JE8b4A&#10;AADcAAAADwAAAAAAAAABACAAAAAiAAAAZHJzL2Rvd25yZXYueG1sUEsBAhQAFAAAAAgAh07iQDMv&#10;BZ47AAAAOQAAABAAAAAAAAAAAQAgAAAADQEAAGRycy9zaGFwZXhtbC54bWxQSwUGAAAAAAYABgBb&#10;AQAAtwMAAAAA&#10;">
                  <v:fill on="f" focussize="0,0"/>
                  <v:stroke on="f"/>
                  <v:imagedata r:id="rId56" cropleft="8666f" croptop="14042f" cropright="7149f" cropbottom="12651f" o:title=""/>
                  <o:lock v:ext="edit" aspectratio="f"/>
                </v:shape>
                <v:shape id="_x0000_s1026" o:spid="_x0000_s1026" o:spt="32" type="#_x0000_t32" style="position:absolute;left:4248150;top:2476500;height:85800;width:533400;" filled="f" stroked="t" coordsize="21600,21600" o:gfxdata="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ATfK+8AAAA&#10;3AAAAA8AAAAAAAAAAQAgAAAAIgAAAGRycy9kb3ducmV2LnhtbFBLAQIUABQAAAAIAIdO4kAzLwWe&#10;OwAAADkAAAAQAAAAAAAAAAEAIAAAAAsBAABkcnMvc2hhcGV4bWwueG1sUEsFBgAAAAAGAAYAWwEA&#10;ALUDAAAAAA==&#10;">
                  <v:fill on="f" focussize="0,0"/>
                  <v:stroke weight="2.25pt" color="#FF0000" joinstyle="round"/>
                  <v:imagedata o:title=""/>
                  <o:lock v:ext="edit" aspectratio="f"/>
                </v:shape>
                <v:shape id="_x0000_s1026" o:spid="_x0000_s1026" o:spt="32" type="#_x0000_t32" style="position:absolute;left:4076700;top:2476425;flip:x;height:85800;width:171300;rotation:11796480f;" filled="f" stroked="t" coordsize="21600,21600" o:gfxdata="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pcLbsAAADc&#10;AAAADwAAAAAAAAABACAAAAAiAAAAZHJzL2Rvd25yZXYueG1sUEsBAhQAFAAAAAgAh07iQDMvBZ47&#10;AAAAOQAAABAAAAAAAAAAAQAgAAAACgEAAGRycy9zaGFwZXhtbC54bWxQSwUGAAAAAAYABgBbAQAA&#10;tAMAAAAA&#10;">
                  <v:fill on="f" focussize="0,0"/>
                  <v:stroke weight="2.25pt" color="#FF0000" joinstyle="round"/>
                  <v:imagedata o:title=""/>
                  <o:lock v:ext="edit" aspectratio="f"/>
                </v:shape>
                <v:shape id="_x0000_s1026" o:spid="_x0000_s1026" o:spt="32" type="#_x0000_t32" style="position:absolute;left:4038525;top:2619375;height:685800;width:9600;rotation:11796480f;" filled="f" stroked="t" coordsize="21600,21600" o:gfxdata="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LFtvQAA&#10;ANwAAAAPAAAAAAAAAAEAIAAAACIAAABkcnMvZG93bnJldi54bWxQSwECFAAUAAAACACHTuJAMy8F&#10;njsAAAA5AAAAEAAAAAAAAAABACAAAAAMAQAAZHJzL3NoYXBleG1sLnhtbFBLBQYAAAAABgAGAFsB&#10;AAC2AwAAAAA=&#10;">
                  <v:fill on="f" focussize="0,0"/>
                  <v:stroke weight="2.25pt" color="#FF0000" joinstyle="round"/>
                  <v:imagedata o:title=""/>
                  <o:lock v:ext="edit" aspectratio="f"/>
                </v:shape>
                <v:shape id="_x0000_s1026" o:spid="_x0000_s1026" o:spt="32" type="#_x0000_t32" style="position:absolute;left:4029150;top:2838450;flip:x;height:19200;width:866700;" filled="f" stroked="t" coordsize="21600,21600" o:gfxdata="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cmtrO8AAAA&#10;3AAAAA8AAAAAAAAAAQAgAAAAIgAAAGRycy9kb3ducmV2LnhtbFBLAQIUABQAAAAIAIdO4kAzLwWe&#10;OwAAADkAAAAQAAAAAAAAAAEAIAAAAAsBAABkcnMvc2hhcGV4bWwueG1sUEsFBgAAAAAGAAYAWwEA&#10;ALUDAAAAAA==&#10;">
                  <v:fill on="f" focussize="0,0"/>
                  <v:stroke weight="3pt" color="#FF0000" joinstyle="round"/>
                  <v:imagedata o:title=""/>
                  <o:lock v:ext="edit" aspectratio="f"/>
                </v:shape>
                <v:shape id="_x0000_s1026" o:spid="_x0000_s1026" o:spt="32" type="#_x0000_t32" style="position:absolute;left:3705300;top:2790825;flip:x;height:438300;width:333300;" filled="f" stroked="t" coordsize="21600,21600" o:gfxdata="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qEyi8AAAA&#10;3AAAAA8AAAAAAAAAAQAgAAAAIgAAAGRycy9kb3ducmV2LnhtbFBLAQIUABQAAAAIAIdO4kAzLwWe&#10;OwAAADkAAAAQAAAAAAAAAAEAIAAAAAsBAABkcnMvc2hhcGV4bWwueG1sUEsFBgAAAAAGAAYAWwEA&#10;ALUDAAAAAA==&#10;">
                  <v:fill on="f" focussize="0,0"/>
                  <v:stroke weight="3pt" color="#FF0000" joinstyle="round"/>
                  <v:imagedata o:title=""/>
                  <o:lock v:ext="edit" aspectratio="f"/>
                </v:shape>
                <v:shape id="_x0000_s1026" o:spid="_x0000_s1026" o:spt="202" type="#_x0000_t202" style="position:absolute;left:4248000;top:2085975;height:333600;width:333300;v-text-anchor:middle;" fillcolor="#F3F3F3" filled="t" stroked="f" coordsize="21600,21600" o:gfxdata="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bvUK7sAAADc&#10;AAAADwAAAAAAAAABACAAAAAiAAAAZHJzL2Rvd25yZXYueG1sUEsBAhQAFAAAAAgAh07iQDMvBZ47&#10;AAAAOQAAABAAAAAAAAAAAQAgAAAACgEAAGRycy9zaGFwZXhtbC54bWxQSwUGAAAAAAYABgBbAQAA&#10;tAMAAAAA&#10;">
                  <v:fill on="t" focussize="0,0"/>
                  <v:stroke on="f"/>
                  <v:imagedata o:title=""/>
                  <o:lock v:ext="edit" aspectratio="f"/>
                  <v:textbox inset="7.1988188976378pt,7.1988188976378pt,7.1988188976378pt,7.1988188976378pt">
                    <w:txbxContent>
                      <w:p>
                        <w:pPr>
                          <w:jc w:val="center"/>
                        </w:pPr>
                        <w:r>
                          <w:rPr>
                            <w:rFonts w:ascii="Arial" w:hAnsi="Arial" w:eastAsia="Arial" w:cs="Arial"/>
                            <w:color w:val="000000"/>
                            <w:sz w:val="28"/>
                          </w:rPr>
                          <w:t>1</w:t>
                        </w:r>
                      </w:p>
                    </w:txbxContent>
                  </v:textbox>
                </v:shape>
                <v:shape id="_x0000_s1026" o:spid="_x0000_s1026" o:spt="202" type="#_x0000_t202" style="position:absolute;left:3429000;top:2681250;height:333600;width:333300;v-text-anchor:middle;" fillcolor="#F3F3F3" filled="t" stroked="f" coordsize="21600,21600" o:gfxdata="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3cbC8AAAA&#10;3AAAAA8AAAAAAAAAAQAgAAAAIgAAAGRycy9kb3ducmV2LnhtbFBLAQIUABQAAAAIAIdO4kAzLwWe&#10;OwAAADkAAAAQAAAAAAAAAAEAIAAAAAsBAABkcnMvc2hhcGV4bWwueG1sUEsFBgAAAAAGAAYAWwEA&#10;ALUDAAAAAA==&#10;">
                  <v:fill on="t" focussize="0,0"/>
                  <v:stroke on="f"/>
                  <v:imagedata o:title=""/>
                  <o:lock v:ext="edit" aspectratio="f"/>
                  <v:textbox inset="7.1988188976378pt,7.1988188976378pt,7.1988188976378pt,7.1988188976378pt">
                    <w:txbxContent>
                      <w:p>
                        <w:pPr>
                          <w:jc w:val="center"/>
                        </w:pPr>
                        <w:r>
                          <w:rPr>
                            <w:rFonts w:ascii="Arial" w:hAnsi="Arial" w:eastAsia="Arial" w:cs="Arial"/>
                            <w:color w:val="000000"/>
                            <w:sz w:val="28"/>
                          </w:rPr>
                          <w:t>2</w:t>
                        </w:r>
                      </w:p>
                    </w:txbxContent>
                  </v:textbox>
                </v:shape>
                <v:shape id="_x0000_s1026" o:spid="_x0000_s1026" o:spt="202" type="#_x0000_t202" style="position:absolute;left:4248000;top:2971575;height:333600;width:333300;v-text-anchor:middle;" fillcolor="#F3F3F3" filled="t" stroked="f" coordsize="21600,21600" o:gfxdata="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iXvx7sAAADc&#10;AAAADwAAAAAAAAABACAAAAAiAAAAZHJzL2Rvd25yZXYueG1sUEsBAhQAFAAAAAgAh07iQDMvBZ47&#10;AAAAOQAAABAAAAAAAAAAAQAgAAAACgEAAGRycy9zaGFwZXhtbC54bWxQSwUGAAAAAAYABgBbAQAA&#10;tAMAAAAA&#10;">
                  <v:fill on="t" focussize="0,0"/>
                  <v:stroke on="f"/>
                  <v:imagedata o:title=""/>
                  <o:lock v:ext="edit" aspectratio="f"/>
                  <v:textbox inset="7.1988188976378pt,7.1988188976378pt,7.1988188976378pt,7.1988188976378pt">
                    <w:txbxContent>
                      <w:p>
                        <w:pPr>
                          <w:jc w:val="center"/>
                        </w:pPr>
                        <w:r>
                          <w:rPr>
                            <w:rFonts w:ascii="Arial" w:hAnsi="Arial" w:eastAsia="Arial" w:cs="Arial"/>
                            <w:color w:val="000000"/>
                            <w:sz w:val="28"/>
                          </w:rPr>
                          <w:t>3</w:t>
                        </w:r>
                      </w:p>
                    </w:txbxContent>
                  </v:textbox>
                </v:shape>
                <v:shape id="_x0000_s1026" o:spid="_x0000_s1026" o:spt="32" type="#_x0000_t32" style="position:absolute;left:2257500;top:1685775;height:567000;width:1990500;" filled="f" stroked="t" coordsize="21600,21600" o:gfxdata="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u/nk7sAAADc&#10;AAAADwAAAAAAAAABACAAAAAiAAAAZHJzL2Rvd25yZXYueG1sUEsBAhQAFAAAAAgAh07iQDMvBZ47&#10;AAAAOQAAABAAAAAAAAAAAQAgAAAACgEAAGRycy9zaGFwZXhtbC54bWxQSwUGAAAAAAYABgBbAQAA&#10;tAMAAAAA&#10;">
                  <v:fill on="f" focussize="0,0"/>
                  <v:stroke color="#0000FF" joinstyle="round" endarrow="block"/>
                  <v:imagedata o:title=""/>
                  <o:lock v:ext="edit" aspectratio="f"/>
                </v:shape>
                <v:shape id="_x0000_s1026" o:spid="_x0000_s1026" o:spt="32" type="#_x0000_t32" style="position:absolute;left:2257500;top:1685850;height:1162200;width:1171500;" filled="f" stroked="t" coordsize="21600,21600" o:gfxdata="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wc+G/&#10;AAAA3AAAAA8AAAAAAAAAAQAgAAAAIgAAAGRycy9kb3ducmV2LnhtbFBLAQIUABQAAAAIAIdO4kAz&#10;LwWeOwAAADkAAAAQAAAAAAAAAAEAIAAAAA4BAABkcnMvc2hhcGV4bWwueG1sUEsFBgAAAAAGAAYA&#10;WwEAALgDAAAAAA==&#10;">
                  <v:fill on="f" focussize="0,0"/>
                  <v:stroke color="#0000FF" joinstyle="round" endarrow="block"/>
                  <v:imagedata o:title=""/>
                  <o:lock v:ext="edit" aspectratio="f"/>
                </v:shape>
                <v:shape id="_x0000_s1026" o:spid="_x0000_s1026" o:spt="32" type="#_x0000_t32" style="position:absolute;left:2285850;top:1695375;height:1276200;width:2128800;" filled="f" stroked="t" coordsize="21600,21600" o:gfxdata="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zWersAAADc&#10;AAAADwAAAAAAAAABACAAAAAiAAAAZHJzL2Rvd25yZXYueG1sUEsBAhQAFAAAAAgAh07iQDMvBZ47&#10;AAAAOQAAABAAAAAAAAAAAQAgAAAACgEAAGRycy9zaGFwZXhtbC54bWxQSwUGAAAAAAYABgBbAQAA&#10;tAMAAAAA&#10;">
                  <v:fill on="f" focussize="0,0"/>
                  <v:stroke color="#0000FF" joinstyle="round" endarrow="block"/>
                  <v:imagedata o:title=""/>
                  <o:lock v:ext="edit" aspectratio="f"/>
                </v:shape>
                <v:shape id="_x0000_s1026" o:spid="_x0000_s1026" o:spt="202" type="#_x0000_t202" style="position:absolute;left:1447800;top:1223975;height:438300;width:1647900;v-text-anchor:middle;" fillcolor="#EFEFEF" filled="t" stroked="f" coordsize="21600,21600" o:gfxdata="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P8GB74A&#10;AADcAAAADwAAAAAAAAABACAAAAAiAAAAZHJzL2Rvd25yZXYueG1sUEsBAhQAFAAAAAgAh07iQDMv&#10;BZ47AAAAOQAAABAAAAAAAAAAAQAgAAAADQEAAGRycy9zaGFwZXhtbC54bWxQSwUGAAAAAAYABgBb&#10;AQAAtwMAAAAA&#10;">
                  <v:fill on="t" focussize="0,0"/>
                  <v:stroke on="f"/>
                  <v:imagedata o:title=""/>
                  <o:lock v:ext="edit" aspectratio="f"/>
                  <v:textbox inset="7.1988188976378pt,7.1988188976378pt,7.1988188976378pt,7.1988188976378pt">
                    <w:txbxContent>
                      <w:p>
                        <w:pPr>
                          <w:jc w:val="center"/>
                        </w:pPr>
                        <w:r>
                          <w:rPr>
                            <w:rFonts w:ascii="Arial" w:hAnsi="Arial" w:eastAsia="Arial" w:cs="Arial"/>
                            <w:color w:val="000000"/>
                            <w:sz w:val="28"/>
                          </w:rPr>
                          <w:t>Firewall Location</w:t>
                        </w:r>
                      </w:p>
                    </w:txbxContent>
                  </v:textbox>
                </v:shape>
                <w10:wrap type="none"/>
                <w10:anchorlock/>
              </v:group>
            </w:pict>
          </mc:Fallback>
        </mc:AlternateContent>
      </w:r>
    </w:p>
    <w:p>
      <w:pPr>
        <w:pStyle w:val="12"/>
      </w:pPr>
      <w:bookmarkStart w:id="112" w:name="_Toc494398000"/>
      <w:bookmarkStart w:id="113" w:name="_Toc521462346"/>
      <w:r>
        <w:t xml:space="preserve">Figure </w:t>
      </w:r>
      <w:r>
        <w:fldChar w:fldCharType="begin"/>
      </w:r>
      <w:r>
        <w:instrText xml:space="preserve"> STYLEREF 1 \s </w:instrText>
      </w:r>
      <w:r>
        <w:fldChar w:fldCharType="separate"/>
      </w:r>
      <w:r>
        <w:t>7</w:t>
      </w:r>
      <w:r>
        <w:fldChar w:fldCharType="end"/>
      </w:r>
      <w:r>
        <w:noBreakHyphen/>
      </w:r>
      <w:r>
        <w:fldChar w:fldCharType="begin"/>
      </w:r>
      <w:r>
        <w:instrText xml:space="preserve"> SEQ Figure \* ARABIC \s 1 </w:instrText>
      </w:r>
      <w:r>
        <w:fldChar w:fldCharType="separate"/>
      </w:r>
      <w:r>
        <w:t>2</w:t>
      </w:r>
      <w:r>
        <w:fldChar w:fldCharType="end"/>
      </w:r>
      <w:r>
        <w:t xml:space="preserve"> - Firewall Location</w:t>
      </w:r>
      <w:bookmarkEnd w:id="112"/>
      <w:bookmarkEnd w:id="113"/>
    </w:p>
    <w:p>
      <w:pPr>
        <w:pStyle w:val="3"/>
      </w:pPr>
      <w:bookmarkStart w:id="114" w:name="_Toc521464864"/>
      <w:r>
        <w:t>Grounding</w:t>
      </w:r>
      <w:bookmarkEnd w:id="114"/>
    </w:p>
    <w:p>
      <w:pPr>
        <w:pStyle w:val="4"/>
      </w:pPr>
      <w:r>
        <w:t>Composite Grounding</w:t>
      </w:r>
    </w:p>
    <w:p>
      <w:pPr>
        <w:pStyle w:val="56"/>
        <w:ind w:firstLine="709"/>
      </w:pPr>
      <w:r>
        <w:t>Grounding will be assambled on chassis.</w:t>
      </w:r>
      <w:r>
        <w:rPr>
          <w:color w:val="FF6600"/>
        </w:rPr>
        <w:t xml:space="preserve"> </w:t>
      </w:r>
      <w:r>
        <w:t>We use 1/0 AWG cable for grounding  to GLV. 1/0 AWG cable has 78mOhms per feet.</w:t>
      </w:r>
    </w:p>
    <w:p>
      <w:pPr>
        <w:pStyle w:val="3"/>
      </w:pPr>
      <w:bookmarkStart w:id="115" w:name="_Toc521464865"/>
      <w:r>
        <w:t>Other Components</w:t>
      </w:r>
      <w:bookmarkEnd w:id="115"/>
    </w:p>
    <w:p>
      <w:pPr>
        <w:pStyle w:val="56"/>
        <w:ind w:firstLine="0"/>
      </w:pPr>
      <w:r>
        <w:t>None additional section to describe</w:t>
      </w: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56"/>
        <w:ind w:firstLine="0"/>
      </w:pPr>
    </w:p>
    <w:p>
      <w:pPr>
        <w:pStyle w:val="2"/>
      </w:pPr>
      <w:bookmarkStart w:id="116" w:name="_Toc521464866"/>
      <w:r>
        <w:t>Appendix</w:t>
      </w:r>
      <w:bookmarkEnd w:id="116"/>
    </w:p>
    <w:p>
      <w:pPr>
        <w:pStyle w:val="3"/>
        <w:rPr>
          <w:sz w:val="24"/>
          <w:szCs w:val="24"/>
        </w:rPr>
      </w:pPr>
      <w:bookmarkStart w:id="117" w:name="_Kokam__SLPB78216216H"/>
      <w:bookmarkEnd w:id="117"/>
      <w:bookmarkStart w:id="118" w:name="_Toc521445019"/>
      <w:bookmarkStart w:id="119" w:name="_Toc521464867"/>
      <w:r>
        <w:rPr>
          <w:sz w:val="24"/>
          <w:szCs w:val="24"/>
        </w:rPr>
        <w:t>Kokam  SLPB78216216H</w:t>
      </w:r>
      <w:bookmarkEnd w:id="118"/>
      <w:bookmarkEnd w:id="119"/>
    </w:p>
    <w:p>
      <w:pPr>
        <w:pStyle w:val="50"/>
      </w:pPr>
      <w:bookmarkStart w:id="120" w:name="_Toc521445020"/>
      <w:r>
        <w:rPr>
          <w:color w:val="000000"/>
        </w:rPr>
        <w:drawing>
          <wp:inline distT="114300" distB="114300" distL="114300" distR="114300">
            <wp:extent cx="5943600" cy="3035300"/>
            <wp:effectExtent l="0" t="0" r="0" b="0"/>
            <wp:docPr id="182" name="image181.png"/>
            <wp:cNvGraphicFramePr/>
            <a:graphic xmlns:a="http://schemas.openxmlformats.org/drawingml/2006/main">
              <a:graphicData uri="http://schemas.openxmlformats.org/drawingml/2006/picture">
                <pic:pic xmlns:pic="http://schemas.openxmlformats.org/drawingml/2006/picture">
                  <pic:nvPicPr>
                    <pic:cNvPr id="182" name="image181.png"/>
                    <pic:cNvPicPr preferRelativeResize="0"/>
                  </pic:nvPicPr>
                  <pic:blipFill>
                    <a:blip r:embed="rId57"/>
                    <a:srcRect/>
                    <a:stretch>
                      <a:fillRect/>
                    </a:stretch>
                  </pic:blipFill>
                  <pic:spPr>
                    <a:xfrm>
                      <a:off x="0" y="0"/>
                      <a:ext cx="5943600" cy="3035300"/>
                    </a:xfrm>
                    <a:prstGeom prst="rect">
                      <a:avLst/>
                    </a:prstGeom>
                  </pic:spPr>
                </pic:pic>
              </a:graphicData>
            </a:graphic>
          </wp:inline>
        </w:drawing>
      </w:r>
      <w:bookmarkEnd w:id="120"/>
    </w:p>
    <w:p>
      <w:pPr>
        <w:pStyle w:val="50"/>
      </w:pPr>
      <w:r>
        <w:drawing>
          <wp:inline distT="114300" distB="114300" distL="114300" distR="114300">
            <wp:extent cx="5568315" cy="4033520"/>
            <wp:effectExtent l="0" t="0" r="0" b="0"/>
            <wp:docPr id="183" name="image129.png"/>
            <wp:cNvGraphicFramePr/>
            <a:graphic xmlns:a="http://schemas.openxmlformats.org/drawingml/2006/main">
              <a:graphicData uri="http://schemas.openxmlformats.org/drawingml/2006/picture">
                <pic:pic xmlns:pic="http://schemas.openxmlformats.org/drawingml/2006/picture">
                  <pic:nvPicPr>
                    <pic:cNvPr id="183" name="image129.png"/>
                    <pic:cNvPicPr preferRelativeResize="0"/>
                  </pic:nvPicPr>
                  <pic:blipFill>
                    <a:blip r:embed="rId58"/>
                    <a:srcRect/>
                    <a:stretch>
                      <a:fillRect/>
                    </a:stretch>
                  </pic:blipFill>
                  <pic:spPr>
                    <a:xfrm>
                      <a:off x="0" y="0"/>
                      <a:ext cx="5568838" cy="4033838"/>
                    </a:xfrm>
                    <a:prstGeom prst="rect">
                      <a:avLst/>
                    </a:prstGeom>
                  </pic:spPr>
                </pic:pic>
              </a:graphicData>
            </a:graphic>
          </wp:inline>
        </w:drawing>
      </w:r>
    </w:p>
    <w:p>
      <w:pPr>
        <w:pStyle w:val="50"/>
      </w:pPr>
      <w:r>
        <w:drawing>
          <wp:inline distT="114300" distB="114300" distL="114300" distR="114300">
            <wp:extent cx="5943600" cy="3644900"/>
            <wp:effectExtent l="0" t="0" r="0" b="0"/>
            <wp:docPr id="184" name="image165.png"/>
            <wp:cNvGraphicFramePr/>
            <a:graphic xmlns:a="http://schemas.openxmlformats.org/drawingml/2006/main">
              <a:graphicData uri="http://schemas.openxmlformats.org/drawingml/2006/picture">
                <pic:pic xmlns:pic="http://schemas.openxmlformats.org/drawingml/2006/picture">
                  <pic:nvPicPr>
                    <pic:cNvPr id="184" name="image165.png"/>
                    <pic:cNvPicPr preferRelativeResize="0"/>
                  </pic:nvPicPr>
                  <pic:blipFill>
                    <a:blip r:embed="rId59"/>
                    <a:srcRect/>
                    <a:stretch>
                      <a:fillRect/>
                    </a:stretch>
                  </pic:blipFill>
                  <pic:spPr>
                    <a:xfrm>
                      <a:off x="0" y="0"/>
                      <a:ext cx="5943600" cy="3644900"/>
                    </a:xfrm>
                    <a:prstGeom prst="rect">
                      <a:avLst/>
                    </a:prstGeom>
                  </pic:spPr>
                </pic:pic>
              </a:graphicData>
            </a:graphic>
          </wp:inline>
        </w:drawing>
      </w:r>
    </w:p>
    <w:p>
      <w:pPr>
        <w:pStyle w:val="50"/>
      </w:pPr>
    </w:p>
    <w:p>
      <w:pPr>
        <w:pStyle w:val="50"/>
      </w:pPr>
    </w:p>
    <w:p>
      <w:pPr>
        <w:pStyle w:val="50"/>
      </w:pPr>
    </w:p>
    <w:p>
      <w:pPr>
        <w:pStyle w:val="50"/>
      </w:pPr>
    </w:p>
    <w:p>
      <w:pPr>
        <w:pStyle w:val="50"/>
      </w:pPr>
    </w:p>
    <w:p>
      <w:pPr>
        <w:pStyle w:val="3"/>
        <w:rPr>
          <w:sz w:val="24"/>
          <w:szCs w:val="24"/>
        </w:rPr>
      </w:pPr>
      <w:bookmarkStart w:id="121" w:name="_NYAF_cable_70"/>
      <w:bookmarkEnd w:id="121"/>
      <w:bookmarkStart w:id="122" w:name="_Toc521445021"/>
      <w:bookmarkStart w:id="123" w:name="_Toc521464868"/>
      <w:r>
        <w:rPr>
          <w:sz w:val="24"/>
          <w:szCs w:val="24"/>
        </w:rPr>
        <w:t>NYAF cable 70 mm2</w:t>
      </w:r>
      <w:bookmarkEnd w:id="122"/>
      <w:bookmarkEnd w:id="123"/>
    </w:p>
    <w:p>
      <w:r>
        <w:drawing>
          <wp:inline distT="114300" distB="114300" distL="114300" distR="114300">
            <wp:extent cx="5943600" cy="3670300"/>
            <wp:effectExtent l="0" t="0" r="0" b="6350"/>
            <wp:docPr id="185" name="image128.png"/>
            <wp:cNvGraphicFramePr/>
            <a:graphic xmlns:a="http://schemas.openxmlformats.org/drawingml/2006/main">
              <a:graphicData uri="http://schemas.openxmlformats.org/drawingml/2006/picture">
                <pic:pic xmlns:pic="http://schemas.openxmlformats.org/drawingml/2006/picture">
                  <pic:nvPicPr>
                    <pic:cNvPr id="185" name="image128.png"/>
                    <pic:cNvPicPr preferRelativeResize="0"/>
                  </pic:nvPicPr>
                  <pic:blipFill>
                    <a:blip r:embed="rId60"/>
                    <a:srcRect/>
                    <a:stretch>
                      <a:fillRect/>
                    </a:stretch>
                  </pic:blipFill>
                  <pic:spPr>
                    <a:xfrm>
                      <a:off x="0" y="0"/>
                      <a:ext cx="5943600" cy="3670300"/>
                    </a:xfrm>
                    <a:prstGeom prst="rect">
                      <a:avLst/>
                    </a:prstGeom>
                  </pic:spPr>
                </pic:pic>
              </a:graphicData>
            </a:graphic>
          </wp:inline>
        </w:drawing>
      </w:r>
    </w:p>
    <w:p>
      <w:r>
        <w:drawing>
          <wp:inline distT="114300" distB="114300" distL="114300" distR="114300">
            <wp:extent cx="5943600" cy="2120900"/>
            <wp:effectExtent l="0" t="0" r="0" b="0"/>
            <wp:docPr id="186" name="image161.png"/>
            <wp:cNvGraphicFramePr/>
            <a:graphic xmlns:a="http://schemas.openxmlformats.org/drawingml/2006/main">
              <a:graphicData uri="http://schemas.openxmlformats.org/drawingml/2006/picture">
                <pic:pic xmlns:pic="http://schemas.openxmlformats.org/drawingml/2006/picture">
                  <pic:nvPicPr>
                    <pic:cNvPr id="186" name="image161.png"/>
                    <pic:cNvPicPr preferRelativeResize="0"/>
                  </pic:nvPicPr>
                  <pic:blipFill>
                    <a:blip r:embed="rId61"/>
                    <a:srcRect/>
                    <a:stretch>
                      <a:fillRect/>
                    </a:stretch>
                  </pic:blipFill>
                  <pic:spPr>
                    <a:xfrm>
                      <a:off x="0" y="0"/>
                      <a:ext cx="5943600" cy="2120900"/>
                    </a:xfrm>
                    <a:prstGeom prst="rect">
                      <a:avLst/>
                    </a:prstGeom>
                  </pic:spPr>
                </pic:pic>
              </a:graphicData>
            </a:graphic>
          </wp:inline>
        </w:drawing>
      </w:r>
    </w:p>
    <w:p/>
    <w:p>
      <w:pPr>
        <w:pStyle w:val="3"/>
        <w:rPr>
          <w:sz w:val="24"/>
          <w:szCs w:val="24"/>
        </w:rPr>
      </w:pPr>
      <w:bookmarkStart w:id="124" w:name="_Toc521464869"/>
      <w:bookmarkStart w:id="125" w:name="_Toc521445022"/>
      <w:r>
        <w:rPr>
          <w:sz w:val="24"/>
          <w:szCs w:val="24"/>
        </w:rPr>
        <w:t>MOTOR EMRAX 208 LC IP65</w:t>
      </w:r>
      <w:bookmarkEnd w:id="124"/>
      <w:bookmarkEnd w:id="125"/>
    </w:p>
    <w:p>
      <w:r>
        <w:drawing>
          <wp:inline distT="114300" distB="114300" distL="114300" distR="114300">
            <wp:extent cx="5610860" cy="3785870"/>
            <wp:effectExtent l="0" t="0" r="0" b="0"/>
            <wp:docPr id="187" name="image139.png"/>
            <wp:cNvGraphicFramePr/>
            <a:graphic xmlns:a="http://schemas.openxmlformats.org/drawingml/2006/main">
              <a:graphicData uri="http://schemas.openxmlformats.org/drawingml/2006/picture">
                <pic:pic xmlns:pic="http://schemas.openxmlformats.org/drawingml/2006/picture">
                  <pic:nvPicPr>
                    <pic:cNvPr id="187" name="image139.png"/>
                    <pic:cNvPicPr preferRelativeResize="0"/>
                  </pic:nvPicPr>
                  <pic:blipFill>
                    <a:blip r:embed="rId62"/>
                    <a:srcRect/>
                    <a:stretch>
                      <a:fillRect/>
                    </a:stretch>
                  </pic:blipFill>
                  <pic:spPr>
                    <a:xfrm>
                      <a:off x="0" y="0"/>
                      <a:ext cx="5610974" cy="3786188"/>
                    </a:xfrm>
                    <a:prstGeom prst="rect">
                      <a:avLst/>
                    </a:prstGeom>
                  </pic:spPr>
                </pic:pic>
              </a:graphicData>
            </a:graphic>
          </wp:inline>
        </w:drawing>
      </w:r>
    </w:p>
    <w:p>
      <w:bookmarkStart w:id="126" w:name="_Toc521445023"/>
      <w:r>
        <w:drawing>
          <wp:inline distT="114300" distB="114300" distL="114300" distR="114300">
            <wp:extent cx="5509895" cy="2480945"/>
            <wp:effectExtent l="0" t="0" r="0" b="0"/>
            <wp:docPr id="188" name="image211.png"/>
            <wp:cNvGraphicFramePr/>
            <a:graphic xmlns:a="http://schemas.openxmlformats.org/drawingml/2006/main">
              <a:graphicData uri="http://schemas.openxmlformats.org/drawingml/2006/picture">
                <pic:pic xmlns:pic="http://schemas.openxmlformats.org/drawingml/2006/picture">
                  <pic:nvPicPr>
                    <pic:cNvPr id="188" name="image211.png"/>
                    <pic:cNvPicPr preferRelativeResize="0"/>
                  </pic:nvPicPr>
                  <pic:blipFill>
                    <a:blip r:embed="rId63"/>
                    <a:srcRect/>
                    <a:stretch>
                      <a:fillRect/>
                    </a:stretch>
                  </pic:blipFill>
                  <pic:spPr>
                    <a:xfrm>
                      <a:off x="0" y="0"/>
                      <a:ext cx="5510213" cy="2481483"/>
                    </a:xfrm>
                    <a:prstGeom prst="rect">
                      <a:avLst/>
                    </a:prstGeom>
                  </pic:spPr>
                </pic:pic>
              </a:graphicData>
            </a:graphic>
          </wp:inline>
        </w:drawing>
      </w:r>
      <w:bookmarkEnd w:id="126"/>
    </w:p>
    <w:p/>
    <w:p/>
    <w:p/>
    <w:p/>
    <w:p/>
    <w:p/>
    <w:p/>
    <w:p/>
    <w:p/>
    <w:p>
      <w:pPr>
        <w:pStyle w:val="3"/>
        <w:rPr>
          <w:sz w:val="24"/>
          <w:szCs w:val="24"/>
        </w:rPr>
      </w:pPr>
      <w:bookmarkStart w:id="127" w:name="_Model_6387_Banana"/>
      <w:bookmarkEnd w:id="127"/>
      <w:bookmarkStart w:id="128" w:name="_Toc521445024"/>
      <w:bookmarkStart w:id="129" w:name="_Toc521464870"/>
      <w:r>
        <w:rPr>
          <w:sz w:val="24"/>
          <w:szCs w:val="24"/>
        </w:rPr>
        <w:t>Model 6387 Banana Jack</w:t>
      </w:r>
      <w:bookmarkEnd w:id="128"/>
      <w:bookmarkEnd w:id="129"/>
    </w:p>
    <w:p>
      <w:bookmarkStart w:id="130" w:name="_Toc521445025"/>
      <w:r>
        <w:drawing>
          <wp:inline distT="114300" distB="114300" distL="114300" distR="114300">
            <wp:extent cx="5010150" cy="5724525"/>
            <wp:effectExtent l="0" t="0" r="0" b="0"/>
            <wp:docPr id="189" name="image140.png"/>
            <wp:cNvGraphicFramePr/>
            <a:graphic xmlns:a="http://schemas.openxmlformats.org/drawingml/2006/main">
              <a:graphicData uri="http://schemas.openxmlformats.org/drawingml/2006/picture">
                <pic:pic xmlns:pic="http://schemas.openxmlformats.org/drawingml/2006/picture">
                  <pic:nvPicPr>
                    <pic:cNvPr id="189" name="image140.png"/>
                    <pic:cNvPicPr preferRelativeResize="0"/>
                  </pic:nvPicPr>
                  <pic:blipFill>
                    <a:blip r:embed="rId64"/>
                    <a:srcRect/>
                    <a:stretch>
                      <a:fillRect/>
                    </a:stretch>
                  </pic:blipFill>
                  <pic:spPr>
                    <a:xfrm>
                      <a:off x="0" y="0"/>
                      <a:ext cx="5010150" cy="5724525"/>
                    </a:xfrm>
                    <a:prstGeom prst="rect">
                      <a:avLst/>
                    </a:prstGeom>
                  </pic:spPr>
                </pic:pic>
              </a:graphicData>
            </a:graphic>
          </wp:inline>
        </w:drawing>
      </w:r>
      <w:bookmarkEnd w:id="130"/>
    </w:p>
    <w:p>
      <w:pPr>
        <w:pStyle w:val="3"/>
        <w:rPr>
          <w:sz w:val="24"/>
          <w:szCs w:val="24"/>
        </w:rPr>
      </w:pPr>
      <w:bookmarkStart w:id="131" w:name="_IMD"/>
      <w:bookmarkEnd w:id="131"/>
      <w:bookmarkStart w:id="132" w:name="_Toc521464871"/>
      <w:bookmarkStart w:id="133" w:name="_Toc521445026"/>
      <w:r>
        <w:rPr>
          <w:sz w:val="24"/>
          <w:szCs w:val="24"/>
        </w:rPr>
        <w:t>IMD</w:t>
      </w:r>
      <w:bookmarkEnd w:id="132"/>
      <w:bookmarkEnd w:id="133"/>
    </w:p>
    <w:p>
      <w:r>
        <w:drawing>
          <wp:inline distT="114300" distB="114300" distL="114300" distR="114300">
            <wp:extent cx="2847975" cy="3486150"/>
            <wp:effectExtent l="0" t="0" r="0" b="0"/>
            <wp:docPr id="190" name="image178.png"/>
            <wp:cNvGraphicFramePr/>
            <a:graphic xmlns:a="http://schemas.openxmlformats.org/drawingml/2006/main">
              <a:graphicData uri="http://schemas.openxmlformats.org/drawingml/2006/picture">
                <pic:pic xmlns:pic="http://schemas.openxmlformats.org/drawingml/2006/picture">
                  <pic:nvPicPr>
                    <pic:cNvPr id="190" name="image178.png"/>
                    <pic:cNvPicPr preferRelativeResize="0"/>
                  </pic:nvPicPr>
                  <pic:blipFill>
                    <a:blip r:embed="rId65"/>
                    <a:srcRect/>
                    <a:stretch>
                      <a:fillRect/>
                    </a:stretch>
                  </pic:blipFill>
                  <pic:spPr>
                    <a:xfrm>
                      <a:off x="0" y="0"/>
                      <a:ext cx="2847975" cy="3486150"/>
                    </a:xfrm>
                    <a:prstGeom prst="rect">
                      <a:avLst/>
                    </a:prstGeom>
                  </pic:spPr>
                </pic:pic>
              </a:graphicData>
            </a:graphic>
          </wp:inline>
        </w:drawing>
      </w:r>
    </w:p>
    <w:p>
      <w:r>
        <w:drawing>
          <wp:inline distT="114300" distB="114300" distL="114300" distR="114300">
            <wp:extent cx="5319395" cy="2298065"/>
            <wp:effectExtent l="0" t="0" r="0" b="0"/>
            <wp:docPr id="191" name="image212.png"/>
            <wp:cNvGraphicFramePr/>
            <a:graphic xmlns:a="http://schemas.openxmlformats.org/drawingml/2006/main">
              <a:graphicData uri="http://schemas.openxmlformats.org/drawingml/2006/picture">
                <pic:pic xmlns:pic="http://schemas.openxmlformats.org/drawingml/2006/picture">
                  <pic:nvPicPr>
                    <pic:cNvPr id="191" name="image212.png"/>
                    <pic:cNvPicPr preferRelativeResize="0"/>
                  </pic:nvPicPr>
                  <pic:blipFill>
                    <a:blip r:embed="rId66"/>
                    <a:srcRect/>
                    <a:stretch>
                      <a:fillRect/>
                    </a:stretch>
                  </pic:blipFill>
                  <pic:spPr>
                    <a:xfrm>
                      <a:off x="0" y="0"/>
                      <a:ext cx="5319713" cy="2298534"/>
                    </a:xfrm>
                    <a:prstGeom prst="rect">
                      <a:avLst/>
                    </a:prstGeom>
                  </pic:spPr>
                </pic:pic>
              </a:graphicData>
            </a:graphic>
          </wp:inline>
        </w:drawing>
      </w:r>
    </w:p>
    <w:p>
      <w:r>
        <w:drawing>
          <wp:inline distT="114300" distB="114300" distL="114300" distR="114300">
            <wp:extent cx="5443220" cy="2887345"/>
            <wp:effectExtent l="0" t="0" r="0" b="0"/>
            <wp:docPr id="192" name="image150.png"/>
            <wp:cNvGraphicFramePr/>
            <a:graphic xmlns:a="http://schemas.openxmlformats.org/drawingml/2006/main">
              <a:graphicData uri="http://schemas.openxmlformats.org/drawingml/2006/picture">
                <pic:pic xmlns:pic="http://schemas.openxmlformats.org/drawingml/2006/picture">
                  <pic:nvPicPr>
                    <pic:cNvPr id="192" name="image150.png"/>
                    <pic:cNvPicPr preferRelativeResize="0"/>
                  </pic:nvPicPr>
                  <pic:blipFill>
                    <a:blip r:embed="rId67"/>
                    <a:srcRect b="23773"/>
                    <a:stretch>
                      <a:fillRect/>
                    </a:stretch>
                  </pic:blipFill>
                  <pic:spPr>
                    <a:xfrm>
                      <a:off x="0" y="0"/>
                      <a:ext cx="5443538" cy="2887517"/>
                    </a:xfrm>
                    <a:prstGeom prst="rect">
                      <a:avLst/>
                    </a:prstGeom>
                  </pic:spPr>
                </pic:pic>
              </a:graphicData>
            </a:graphic>
          </wp:inline>
        </w:drawing>
      </w:r>
    </w:p>
    <w:p/>
    <w:p>
      <w:pPr>
        <w:pStyle w:val="3"/>
        <w:rPr>
          <w:sz w:val="24"/>
          <w:szCs w:val="24"/>
        </w:rPr>
      </w:pPr>
      <w:bookmarkStart w:id="134" w:name="_Toc521464872"/>
      <w:bookmarkStart w:id="135" w:name="_Toc521445027"/>
      <w:r>
        <w:rPr>
          <w:sz w:val="24"/>
          <w:szCs w:val="24"/>
        </w:rPr>
        <w:t>Potentiometer</w:t>
      </w:r>
      <w:bookmarkEnd w:id="134"/>
      <w:bookmarkEnd w:id="135"/>
    </w:p>
    <w:p>
      <w:r>
        <w:drawing>
          <wp:inline distT="114300" distB="114300" distL="114300" distR="114300">
            <wp:extent cx="4724400" cy="3486150"/>
            <wp:effectExtent l="0" t="0" r="0" b="0"/>
            <wp:docPr id="193" name="image217.png"/>
            <wp:cNvGraphicFramePr/>
            <a:graphic xmlns:a="http://schemas.openxmlformats.org/drawingml/2006/main">
              <a:graphicData uri="http://schemas.openxmlformats.org/drawingml/2006/picture">
                <pic:pic xmlns:pic="http://schemas.openxmlformats.org/drawingml/2006/picture">
                  <pic:nvPicPr>
                    <pic:cNvPr id="193" name="image217.png"/>
                    <pic:cNvPicPr preferRelativeResize="0"/>
                  </pic:nvPicPr>
                  <pic:blipFill>
                    <a:blip r:embed="rId68"/>
                    <a:srcRect/>
                    <a:stretch>
                      <a:fillRect/>
                    </a:stretch>
                  </pic:blipFill>
                  <pic:spPr>
                    <a:xfrm>
                      <a:off x="0" y="0"/>
                      <a:ext cx="4724400" cy="3486150"/>
                    </a:xfrm>
                    <a:prstGeom prst="rect">
                      <a:avLst/>
                    </a:prstGeom>
                  </pic:spPr>
                </pic:pic>
              </a:graphicData>
            </a:graphic>
          </wp:inline>
        </w:drawing>
      </w:r>
    </w:p>
    <w:p>
      <w:r>
        <w:drawing>
          <wp:inline distT="114300" distB="114300" distL="114300" distR="114300">
            <wp:extent cx="3829050" cy="4248150"/>
            <wp:effectExtent l="0" t="0" r="0" b="0"/>
            <wp:docPr id="194" name="image144.png"/>
            <wp:cNvGraphicFramePr/>
            <a:graphic xmlns:a="http://schemas.openxmlformats.org/drawingml/2006/main">
              <a:graphicData uri="http://schemas.openxmlformats.org/drawingml/2006/picture">
                <pic:pic xmlns:pic="http://schemas.openxmlformats.org/drawingml/2006/picture">
                  <pic:nvPicPr>
                    <pic:cNvPr id="194" name="image144.png"/>
                    <pic:cNvPicPr preferRelativeResize="0"/>
                  </pic:nvPicPr>
                  <pic:blipFill>
                    <a:blip r:embed="rId69"/>
                    <a:srcRect/>
                    <a:stretch>
                      <a:fillRect/>
                    </a:stretch>
                  </pic:blipFill>
                  <pic:spPr>
                    <a:xfrm>
                      <a:off x="0" y="0"/>
                      <a:ext cx="3829050" cy="4248150"/>
                    </a:xfrm>
                    <a:prstGeom prst="rect">
                      <a:avLst/>
                    </a:prstGeom>
                  </pic:spPr>
                </pic:pic>
              </a:graphicData>
            </a:graphic>
          </wp:inline>
        </w:drawing>
      </w:r>
    </w:p>
    <w:p>
      <w:r>
        <w:drawing>
          <wp:inline distT="114300" distB="114300" distL="114300" distR="114300">
            <wp:extent cx="4010025" cy="3600450"/>
            <wp:effectExtent l="0" t="0" r="0" b="0"/>
            <wp:docPr id="195" name="image131.png"/>
            <wp:cNvGraphicFramePr/>
            <a:graphic xmlns:a="http://schemas.openxmlformats.org/drawingml/2006/main">
              <a:graphicData uri="http://schemas.openxmlformats.org/drawingml/2006/picture">
                <pic:pic xmlns:pic="http://schemas.openxmlformats.org/drawingml/2006/picture">
                  <pic:nvPicPr>
                    <pic:cNvPr id="195" name="image131.png"/>
                    <pic:cNvPicPr preferRelativeResize="0"/>
                  </pic:nvPicPr>
                  <pic:blipFill>
                    <a:blip r:embed="rId70"/>
                    <a:srcRect/>
                    <a:stretch>
                      <a:fillRect/>
                    </a:stretch>
                  </pic:blipFill>
                  <pic:spPr>
                    <a:xfrm>
                      <a:off x="0" y="0"/>
                      <a:ext cx="4010025" cy="3600450"/>
                    </a:xfrm>
                    <a:prstGeom prst="rect">
                      <a:avLst/>
                    </a:prstGeom>
                  </pic:spPr>
                </pic:pic>
              </a:graphicData>
            </a:graphic>
          </wp:inline>
        </w:drawing>
      </w:r>
    </w:p>
    <w:p>
      <w:r>
        <w:drawing>
          <wp:inline distT="114300" distB="114300" distL="114300" distR="114300">
            <wp:extent cx="4438650" cy="3114675"/>
            <wp:effectExtent l="0" t="0" r="0" b="0"/>
            <wp:docPr id="196" name="image135.png"/>
            <wp:cNvGraphicFramePr/>
            <a:graphic xmlns:a="http://schemas.openxmlformats.org/drawingml/2006/main">
              <a:graphicData uri="http://schemas.openxmlformats.org/drawingml/2006/picture">
                <pic:pic xmlns:pic="http://schemas.openxmlformats.org/drawingml/2006/picture">
                  <pic:nvPicPr>
                    <pic:cNvPr id="196" name="image135.png"/>
                    <pic:cNvPicPr preferRelativeResize="0"/>
                  </pic:nvPicPr>
                  <pic:blipFill>
                    <a:blip r:embed="rId71"/>
                    <a:srcRect/>
                    <a:stretch>
                      <a:fillRect/>
                    </a:stretch>
                  </pic:blipFill>
                  <pic:spPr>
                    <a:xfrm>
                      <a:off x="0" y="0"/>
                      <a:ext cx="4438650" cy="3114675"/>
                    </a:xfrm>
                    <a:prstGeom prst="rect">
                      <a:avLst/>
                    </a:prstGeom>
                  </pic:spPr>
                </pic:pic>
              </a:graphicData>
            </a:graphic>
          </wp:inline>
        </w:drawing>
      </w:r>
    </w:p>
    <w:p>
      <w:pPr>
        <w:pStyle w:val="3"/>
        <w:rPr>
          <w:sz w:val="24"/>
          <w:szCs w:val="24"/>
        </w:rPr>
      </w:pPr>
      <w:bookmarkStart w:id="136" w:name="_HVD"/>
      <w:bookmarkEnd w:id="136"/>
      <w:bookmarkStart w:id="137" w:name="_Toc521445028"/>
      <w:bookmarkStart w:id="138" w:name="_Toc521464873"/>
      <w:r>
        <w:rPr>
          <w:sz w:val="24"/>
          <w:szCs w:val="24"/>
        </w:rPr>
        <w:t>HVD</w:t>
      </w:r>
      <w:bookmarkEnd w:id="137"/>
      <w:bookmarkEnd w:id="138"/>
    </w:p>
    <w:p>
      <w:r>
        <w:drawing>
          <wp:inline distT="114300" distB="114300" distL="114300" distR="114300">
            <wp:extent cx="3446145" cy="3023870"/>
            <wp:effectExtent l="0" t="0" r="0" b="0"/>
            <wp:docPr id="197" name="image134.png"/>
            <wp:cNvGraphicFramePr/>
            <a:graphic xmlns:a="http://schemas.openxmlformats.org/drawingml/2006/main">
              <a:graphicData uri="http://schemas.openxmlformats.org/drawingml/2006/picture">
                <pic:pic xmlns:pic="http://schemas.openxmlformats.org/drawingml/2006/picture">
                  <pic:nvPicPr>
                    <pic:cNvPr id="197" name="image134.png"/>
                    <pic:cNvPicPr preferRelativeResize="0"/>
                  </pic:nvPicPr>
                  <pic:blipFill>
                    <a:blip r:embed="rId72"/>
                    <a:srcRect/>
                    <a:stretch>
                      <a:fillRect/>
                    </a:stretch>
                  </pic:blipFill>
                  <pic:spPr>
                    <a:xfrm>
                      <a:off x="0" y="0"/>
                      <a:ext cx="3446484" cy="3024188"/>
                    </a:xfrm>
                    <a:prstGeom prst="rect">
                      <a:avLst/>
                    </a:prstGeom>
                  </pic:spPr>
                </pic:pic>
              </a:graphicData>
            </a:graphic>
          </wp:inline>
        </w:drawing>
      </w:r>
    </w:p>
    <w:p>
      <w:r>
        <w:drawing>
          <wp:inline distT="114300" distB="114300" distL="114300" distR="114300">
            <wp:extent cx="4057650" cy="4038600"/>
            <wp:effectExtent l="0" t="0" r="0" b="0"/>
            <wp:docPr id="198" name="image137.png"/>
            <wp:cNvGraphicFramePr/>
            <a:graphic xmlns:a="http://schemas.openxmlformats.org/drawingml/2006/main">
              <a:graphicData uri="http://schemas.openxmlformats.org/drawingml/2006/picture">
                <pic:pic xmlns:pic="http://schemas.openxmlformats.org/drawingml/2006/picture">
                  <pic:nvPicPr>
                    <pic:cNvPr id="198" name="image137.png"/>
                    <pic:cNvPicPr preferRelativeResize="0"/>
                  </pic:nvPicPr>
                  <pic:blipFill>
                    <a:blip r:embed="rId73"/>
                    <a:srcRect/>
                    <a:stretch>
                      <a:fillRect/>
                    </a:stretch>
                  </pic:blipFill>
                  <pic:spPr>
                    <a:xfrm>
                      <a:off x="0" y="0"/>
                      <a:ext cx="4057650" cy="4038600"/>
                    </a:xfrm>
                    <a:prstGeom prst="rect">
                      <a:avLst/>
                    </a:prstGeom>
                  </pic:spPr>
                </pic:pic>
              </a:graphicData>
            </a:graphic>
          </wp:inline>
        </w:drawing>
      </w:r>
    </w:p>
    <w:p/>
    <w:p>
      <w:pPr>
        <w:pStyle w:val="3"/>
      </w:pPr>
      <w:bookmarkStart w:id="139" w:name="_Toc521464874"/>
      <w:r>
        <w:t>BMS</w:t>
      </w:r>
      <w:bookmarkEnd w:id="139"/>
    </w:p>
    <w:p>
      <w:r>
        <w:drawing>
          <wp:inline distT="114300" distB="114300" distL="114300" distR="114300">
            <wp:extent cx="5567045" cy="3068955"/>
            <wp:effectExtent l="0" t="0" r="0" b="0"/>
            <wp:docPr id="199" name="image146.png"/>
            <wp:cNvGraphicFramePr/>
            <a:graphic xmlns:a="http://schemas.openxmlformats.org/drawingml/2006/main">
              <a:graphicData uri="http://schemas.openxmlformats.org/drawingml/2006/picture">
                <pic:pic xmlns:pic="http://schemas.openxmlformats.org/drawingml/2006/picture">
                  <pic:nvPicPr>
                    <pic:cNvPr id="199" name="image146.png"/>
                    <pic:cNvPicPr preferRelativeResize="0"/>
                  </pic:nvPicPr>
                  <pic:blipFill>
                    <a:blip r:embed="rId74"/>
                    <a:srcRect/>
                    <a:stretch>
                      <a:fillRect/>
                    </a:stretch>
                  </pic:blipFill>
                  <pic:spPr>
                    <a:xfrm>
                      <a:off x="0" y="0"/>
                      <a:ext cx="5567363" cy="3069187"/>
                    </a:xfrm>
                    <a:prstGeom prst="rect">
                      <a:avLst/>
                    </a:prstGeom>
                  </pic:spPr>
                </pic:pic>
              </a:graphicData>
            </a:graphic>
          </wp:inline>
        </w:drawing>
      </w:r>
    </w:p>
    <w:p>
      <w:r>
        <w:drawing>
          <wp:inline distT="114300" distB="114300" distL="114300" distR="114300">
            <wp:extent cx="4486275" cy="4505325"/>
            <wp:effectExtent l="0" t="0" r="0" b="0"/>
            <wp:docPr id="200" name="image180.png"/>
            <wp:cNvGraphicFramePr/>
            <a:graphic xmlns:a="http://schemas.openxmlformats.org/drawingml/2006/main">
              <a:graphicData uri="http://schemas.openxmlformats.org/drawingml/2006/picture">
                <pic:pic xmlns:pic="http://schemas.openxmlformats.org/drawingml/2006/picture">
                  <pic:nvPicPr>
                    <pic:cNvPr id="200" name="image180.png"/>
                    <pic:cNvPicPr preferRelativeResize="0"/>
                  </pic:nvPicPr>
                  <pic:blipFill>
                    <a:blip r:embed="rId75"/>
                    <a:srcRect/>
                    <a:stretch>
                      <a:fillRect/>
                    </a:stretch>
                  </pic:blipFill>
                  <pic:spPr>
                    <a:xfrm>
                      <a:off x="0" y="0"/>
                      <a:ext cx="4486275" cy="4505325"/>
                    </a:xfrm>
                    <a:prstGeom prst="rect">
                      <a:avLst/>
                    </a:prstGeom>
                  </pic:spPr>
                </pic:pic>
              </a:graphicData>
            </a:graphic>
          </wp:inline>
        </w:drawing>
      </w:r>
    </w:p>
    <w:p/>
    <w:p>
      <w:pPr>
        <w:pStyle w:val="3"/>
        <w:rPr>
          <w:color w:val="6D9EEB"/>
        </w:rPr>
      </w:pPr>
      <w:bookmarkStart w:id="140" w:name="_Fuse_L50QS250"/>
      <w:bookmarkEnd w:id="140"/>
      <w:bookmarkStart w:id="141" w:name="_Toc521464875"/>
      <w:bookmarkStart w:id="142" w:name="_Toc521445030"/>
      <w:r>
        <w:rPr>
          <w:color w:val="6D9EEB"/>
        </w:rPr>
        <w:t>Fuse L50QS250</w:t>
      </w:r>
      <w:bookmarkEnd w:id="141"/>
      <w:bookmarkEnd w:id="142"/>
    </w:p>
    <w:p>
      <w:r>
        <w:drawing>
          <wp:inline distT="114300" distB="114300" distL="114300" distR="114300">
            <wp:extent cx="5943600" cy="2466975"/>
            <wp:effectExtent l="0" t="0" r="0" b="9525"/>
            <wp:docPr id="201" name="image145.png"/>
            <wp:cNvGraphicFramePr/>
            <a:graphic xmlns:a="http://schemas.openxmlformats.org/drawingml/2006/main">
              <a:graphicData uri="http://schemas.openxmlformats.org/drawingml/2006/picture">
                <pic:pic xmlns:pic="http://schemas.openxmlformats.org/drawingml/2006/picture">
                  <pic:nvPicPr>
                    <pic:cNvPr id="201" name="image145.png"/>
                    <pic:cNvPicPr preferRelativeResize="0"/>
                  </pic:nvPicPr>
                  <pic:blipFill>
                    <a:blip r:embed="rId76"/>
                    <a:srcRect/>
                    <a:stretch>
                      <a:fillRect/>
                    </a:stretch>
                  </pic:blipFill>
                  <pic:spPr>
                    <a:xfrm>
                      <a:off x="0" y="0"/>
                      <a:ext cx="5943600" cy="2466975"/>
                    </a:xfrm>
                    <a:prstGeom prst="rect">
                      <a:avLst/>
                    </a:prstGeom>
                  </pic:spPr>
                </pic:pic>
              </a:graphicData>
            </a:graphic>
          </wp:inline>
        </w:drawing>
      </w:r>
    </w:p>
    <w:p>
      <w:r>
        <w:drawing>
          <wp:inline distT="114300" distB="114300" distL="114300" distR="114300">
            <wp:extent cx="5943600" cy="2981325"/>
            <wp:effectExtent l="0" t="0" r="0" b="9525"/>
            <wp:docPr id="202" name="image143.png"/>
            <wp:cNvGraphicFramePr/>
            <a:graphic xmlns:a="http://schemas.openxmlformats.org/drawingml/2006/main">
              <a:graphicData uri="http://schemas.openxmlformats.org/drawingml/2006/picture">
                <pic:pic xmlns:pic="http://schemas.openxmlformats.org/drawingml/2006/picture">
                  <pic:nvPicPr>
                    <pic:cNvPr id="202" name="image143.png"/>
                    <pic:cNvPicPr preferRelativeResize="0"/>
                  </pic:nvPicPr>
                  <pic:blipFill>
                    <a:blip r:embed="rId77"/>
                    <a:srcRect/>
                    <a:stretch>
                      <a:fillRect/>
                    </a:stretch>
                  </pic:blipFill>
                  <pic:spPr>
                    <a:xfrm>
                      <a:off x="0" y="0"/>
                      <a:ext cx="5943600" cy="2981325"/>
                    </a:xfrm>
                    <a:prstGeom prst="rect">
                      <a:avLst/>
                    </a:prstGeom>
                  </pic:spPr>
                </pic:pic>
              </a:graphicData>
            </a:graphic>
          </wp:inline>
        </w:drawing>
      </w:r>
    </w:p>
    <w:p/>
    <w:p>
      <w:pPr>
        <w:pStyle w:val="3"/>
      </w:pPr>
      <w:bookmarkStart w:id="143" w:name="_Toc521464876"/>
      <w:r>
        <w:t>Buzzer SFM-27-I</w:t>
      </w:r>
      <w:bookmarkEnd w:id="143"/>
    </w:p>
    <w:p>
      <w:r>
        <w:rPr>
          <w:color w:val="000000"/>
        </w:rPr>
        <w:drawing>
          <wp:inline distT="114300" distB="114300" distL="114300" distR="114300">
            <wp:extent cx="5172075" cy="4514850"/>
            <wp:effectExtent l="0" t="0" r="9525" b="0"/>
            <wp:docPr id="203" name="image174.png"/>
            <wp:cNvGraphicFramePr/>
            <a:graphic xmlns:a="http://schemas.openxmlformats.org/drawingml/2006/main">
              <a:graphicData uri="http://schemas.openxmlformats.org/drawingml/2006/picture">
                <pic:pic xmlns:pic="http://schemas.openxmlformats.org/drawingml/2006/picture">
                  <pic:nvPicPr>
                    <pic:cNvPr id="203" name="image174.png"/>
                    <pic:cNvPicPr preferRelativeResize="0"/>
                  </pic:nvPicPr>
                  <pic:blipFill>
                    <a:blip r:embed="rId78"/>
                    <a:srcRect l="8172" r="4808" b="4366"/>
                    <a:stretch>
                      <a:fillRect/>
                    </a:stretch>
                  </pic:blipFill>
                  <pic:spPr>
                    <a:xfrm>
                      <a:off x="0" y="0"/>
                      <a:ext cx="5172075" cy="4514850"/>
                    </a:xfrm>
                    <a:prstGeom prst="rect">
                      <a:avLst/>
                    </a:prstGeom>
                    <a:ln>
                      <a:noFill/>
                    </a:ln>
                  </pic:spPr>
                </pic:pic>
              </a:graphicData>
            </a:graphic>
          </wp:inline>
        </w:drawing>
      </w:r>
    </w:p>
    <w:p/>
    <w:p>
      <w:pPr>
        <w:pStyle w:val="3"/>
        <w:rPr>
          <w:sz w:val="24"/>
          <w:szCs w:val="24"/>
        </w:rPr>
      </w:pPr>
      <w:bookmarkStart w:id="144" w:name="_Toc521445033"/>
      <w:bookmarkStart w:id="145" w:name="_Toc521464877"/>
      <w:r>
        <w:rPr>
          <w:sz w:val="24"/>
          <w:szCs w:val="24"/>
        </w:rPr>
        <w:t>Delay Relay H3Y-2</w:t>
      </w:r>
      <w:bookmarkEnd w:id="144"/>
      <w:bookmarkEnd w:id="145"/>
    </w:p>
    <w:p>
      <w:r>
        <w:drawing>
          <wp:inline distT="114300" distB="114300" distL="114300" distR="114300">
            <wp:extent cx="5943600" cy="2578100"/>
            <wp:effectExtent l="0" t="0" r="0" b="0"/>
            <wp:docPr id="206" name="image152.png"/>
            <wp:cNvGraphicFramePr/>
            <a:graphic xmlns:a="http://schemas.openxmlformats.org/drawingml/2006/main">
              <a:graphicData uri="http://schemas.openxmlformats.org/drawingml/2006/picture">
                <pic:pic xmlns:pic="http://schemas.openxmlformats.org/drawingml/2006/picture">
                  <pic:nvPicPr>
                    <pic:cNvPr id="206" name="image152.png"/>
                    <pic:cNvPicPr preferRelativeResize="0"/>
                  </pic:nvPicPr>
                  <pic:blipFill>
                    <a:blip r:embed="rId79"/>
                    <a:srcRect/>
                    <a:stretch>
                      <a:fillRect/>
                    </a:stretch>
                  </pic:blipFill>
                  <pic:spPr>
                    <a:xfrm>
                      <a:off x="0" y="0"/>
                      <a:ext cx="5943600" cy="2578100"/>
                    </a:xfrm>
                    <a:prstGeom prst="rect">
                      <a:avLst/>
                    </a:prstGeom>
                  </pic:spPr>
                </pic:pic>
              </a:graphicData>
            </a:graphic>
          </wp:inline>
        </w:drawing>
      </w:r>
    </w:p>
    <w:p>
      <w:r>
        <w:drawing>
          <wp:inline distT="114300" distB="114300" distL="114300" distR="114300">
            <wp:extent cx="5943600" cy="2438400"/>
            <wp:effectExtent l="0" t="0" r="0" b="0"/>
            <wp:docPr id="207" name="image182.png"/>
            <wp:cNvGraphicFramePr/>
            <a:graphic xmlns:a="http://schemas.openxmlformats.org/drawingml/2006/main">
              <a:graphicData uri="http://schemas.openxmlformats.org/drawingml/2006/picture">
                <pic:pic xmlns:pic="http://schemas.openxmlformats.org/drawingml/2006/picture">
                  <pic:nvPicPr>
                    <pic:cNvPr id="207" name="image182.png"/>
                    <pic:cNvPicPr preferRelativeResize="0"/>
                  </pic:nvPicPr>
                  <pic:blipFill>
                    <a:blip r:embed="rId80"/>
                    <a:srcRect/>
                    <a:stretch>
                      <a:fillRect/>
                    </a:stretch>
                  </pic:blipFill>
                  <pic:spPr>
                    <a:xfrm>
                      <a:off x="0" y="0"/>
                      <a:ext cx="5943600" cy="2438400"/>
                    </a:xfrm>
                    <a:prstGeom prst="rect">
                      <a:avLst/>
                    </a:prstGeom>
                  </pic:spPr>
                </pic:pic>
              </a:graphicData>
            </a:graphic>
          </wp:inline>
        </w:drawing>
      </w:r>
    </w:p>
    <w:p>
      <w:r>
        <w:drawing>
          <wp:inline distT="114300" distB="114300" distL="114300" distR="114300">
            <wp:extent cx="5486400" cy="5267325"/>
            <wp:effectExtent l="0" t="0" r="0" b="0"/>
            <wp:docPr id="208" name="image156.png"/>
            <wp:cNvGraphicFramePr/>
            <a:graphic xmlns:a="http://schemas.openxmlformats.org/drawingml/2006/main">
              <a:graphicData uri="http://schemas.openxmlformats.org/drawingml/2006/picture">
                <pic:pic xmlns:pic="http://schemas.openxmlformats.org/drawingml/2006/picture">
                  <pic:nvPicPr>
                    <pic:cNvPr id="208" name="image156.png"/>
                    <pic:cNvPicPr preferRelativeResize="0"/>
                  </pic:nvPicPr>
                  <pic:blipFill>
                    <a:blip r:embed="rId81"/>
                    <a:srcRect/>
                    <a:stretch>
                      <a:fillRect/>
                    </a:stretch>
                  </pic:blipFill>
                  <pic:spPr>
                    <a:xfrm>
                      <a:off x="0" y="0"/>
                      <a:ext cx="5486400" cy="5267325"/>
                    </a:xfrm>
                    <a:prstGeom prst="rect">
                      <a:avLst/>
                    </a:prstGeom>
                  </pic:spPr>
                </pic:pic>
              </a:graphicData>
            </a:graphic>
          </wp:inline>
        </w:drawing>
      </w:r>
    </w:p>
    <w:p/>
    <w:p>
      <w:pPr>
        <w:pStyle w:val="3"/>
      </w:pPr>
      <w:bookmarkStart w:id="146" w:name="_Thermistor_10K"/>
      <w:bookmarkEnd w:id="146"/>
      <w:bookmarkStart w:id="147" w:name="_Toc521464878"/>
      <w:bookmarkStart w:id="148" w:name="_Toc521445034"/>
      <w:r>
        <w:t>Thermistor 10K</w:t>
      </w:r>
      <w:bookmarkEnd w:id="147"/>
      <w:bookmarkEnd w:id="148"/>
    </w:p>
    <w:p>
      <w:r>
        <w:drawing>
          <wp:inline distT="114300" distB="114300" distL="114300" distR="114300">
            <wp:extent cx="5943600" cy="4394200"/>
            <wp:effectExtent l="0" t="0" r="0" b="6350"/>
            <wp:docPr id="209" name="image216.png"/>
            <wp:cNvGraphicFramePr/>
            <a:graphic xmlns:a="http://schemas.openxmlformats.org/drawingml/2006/main">
              <a:graphicData uri="http://schemas.openxmlformats.org/drawingml/2006/picture">
                <pic:pic xmlns:pic="http://schemas.openxmlformats.org/drawingml/2006/picture">
                  <pic:nvPicPr>
                    <pic:cNvPr id="209" name="image216.png"/>
                    <pic:cNvPicPr preferRelativeResize="0"/>
                  </pic:nvPicPr>
                  <pic:blipFill>
                    <a:blip r:embed="rId82"/>
                    <a:srcRect/>
                    <a:stretch>
                      <a:fillRect/>
                    </a:stretch>
                  </pic:blipFill>
                  <pic:spPr>
                    <a:xfrm>
                      <a:off x="0" y="0"/>
                      <a:ext cx="5943600" cy="4394200"/>
                    </a:xfrm>
                    <a:prstGeom prst="rect">
                      <a:avLst/>
                    </a:prstGeom>
                  </pic:spPr>
                </pic:pic>
              </a:graphicData>
            </a:graphic>
          </wp:inline>
        </w:drawing>
      </w:r>
    </w:p>
    <w:p>
      <w:pPr>
        <w:pStyle w:val="3"/>
        <w:rPr>
          <w:sz w:val="24"/>
          <w:szCs w:val="24"/>
        </w:rPr>
      </w:pPr>
      <w:bookmarkStart w:id="149" w:name="_Tyco_EV200_Contactor"/>
      <w:bookmarkEnd w:id="149"/>
      <w:bookmarkStart w:id="150" w:name="_Toc521464879"/>
      <w:bookmarkStart w:id="151" w:name="_Toc521445035"/>
      <w:r>
        <w:rPr>
          <w:sz w:val="24"/>
          <w:szCs w:val="24"/>
        </w:rPr>
        <w:t>Tyco EV200 Contactor 500AMP 320V</w:t>
      </w:r>
      <w:bookmarkEnd w:id="150"/>
      <w:bookmarkEnd w:id="151"/>
    </w:p>
    <w:p>
      <w:r>
        <w:drawing>
          <wp:inline distT="114300" distB="114300" distL="114300" distR="114300">
            <wp:extent cx="5943600" cy="5067300"/>
            <wp:effectExtent l="0" t="0" r="0" b="0"/>
            <wp:docPr id="210" name="image206.png"/>
            <wp:cNvGraphicFramePr/>
            <a:graphic xmlns:a="http://schemas.openxmlformats.org/drawingml/2006/main">
              <a:graphicData uri="http://schemas.openxmlformats.org/drawingml/2006/picture">
                <pic:pic xmlns:pic="http://schemas.openxmlformats.org/drawingml/2006/picture">
                  <pic:nvPicPr>
                    <pic:cNvPr id="210" name="image206.png"/>
                    <pic:cNvPicPr preferRelativeResize="0"/>
                  </pic:nvPicPr>
                  <pic:blipFill>
                    <a:blip r:embed="rId83"/>
                    <a:srcRect/>
                    <a:stretch>
                      <a:fillRect/>
                    </a:stretch>
                  </pic:blipFill>
                  <pic:spPr>
                    <a:xfrm>
                      <a:off x="0" y="0"/>
                      <a:ext cx="5943600" cy="5067300"/>
                    </a:xfrm>
                    <a:prstGeom prst="rect">
                      <a:avLst/>
                    </a:prstGeom>
                  </pic:spPr>
                </pic:pic>
              </a:graphicData>
            </a:graphic>
          </wp:inline>
        </w:drawing>
      </w:r>
    </w:p>
    <w:p>
      <w:r>
        <w:drawing>
          <wp:inline distT="114300" distB="114300" distL="114300" distR="114300">
            <wp:extent cx="5943600" cy="3416300"/>
            <wp:effectExtent l="0" t="0" r="0" b="0"/>
            <wp:docPr id="211" name="image202.png"/>
            <wp:cNvGraphicFramePr/>
            <a:graphic xmlns:a="http://schemas.openxmlformats.org/drawingml/2006/main">
              <a:graphicData uri="http://schemas.openxmlformats.org/drawingml/2006/picture">
                <pic:pic xmlns:pic="http://schemas.openxmlformats.org/drawingml/2006/picture">
                  <pic:nvPicPr>
                    <pic:cNvPr id="211" name="image202.png"/>
                    <pic:cNvPicPr preferRelativeResize="0"/>
                  </pic:nvPicPr>
                  <pic:blipFill>
                    <a:blip r:embed="rId84"/>
                    <a:srcRect/>
                    <a:stretch>
                      <a:fillRect/>
                    </a:stretch>
                  </pic:blipFill>
                  <pic:spPr>
                    <a:xfrm>
                      <a:off x="0" y="0"/>
                      <a:ext cx="5943600" cy="3416300"/>
                    </a:xfrm>
                    <a:prstGeom prst="rect">
                      <a:avLst/>
                    </a:prstGeom>
                  </pic:spPr>
                </pic:pic>
              </a:graphicData>
            </a:graphic>
          </wp:inline>
        </w:drawing>
      </w:r>
    </w:p>
    <w:p/>
    <w:p>
      <w:pPr>
        <w:pStyle w:val="3"/>
        <w:rPr>
          <w:sz w:val="24"/>
          <w:szCs w:val="24"/>
        </w:rPr>
      </w:pPr>
      <w:bookmarkStart w:id="152" w:name="_Firewall"/>
      <w:bookmarkEnd w:id="152"/>
      <w:bookmarkStart w:id="153" w:name="_Toc521445036"/>
      <w:bookmarkStart w:id="154" w:name="_Toc521464880"/>
      <w:r>
        <w:rPr>
          <w:sz w:val="24"/>
          <w:szCs w:val="24"/>
        </w:rPr>
        <w:t>Firewall</w:t>
      </w:r>
      <w:bookmarkEnd w:id="153"/>
      <w:bookmarkEnd w:id="154"/>
    </w:p>
    <w:p>
      <w:r>
        <w:drawing>
          <wp:inline distT="114300" distB="114300" distL="114300" distR="114300">
            <wp:extent cx="5943600" cy="4419600"/>
            <wp:effectExtent l="0" t="0" r="0" b="0"/>
            <wp:docPr id="212" name="image207.png"/>
            <wp:cNvGraphicFramePr/>
            <a:graphic xmlns:a="http://schemas.openxmlformats.org/drawingml/2006/main">
              <a:graphicData uri="http://schemas.openxmlformats.org/drawingml/2006/picture">
                <pic:pic xmlns:pic="http://schemas.openxmlformats.org/drawingml/2006/picture">
                  <pic:nvPicPr>
                    <pic:cNvPr id="212" name="image207.png"/>
                    <pic:cNvPicPr preferRelativeResize="0"/>
                  </pic:nvPicPr>
                  <pic:blipFill>
                    <a:blip r:embed="rId85"/>
                    <a:srcRect/>
                    <a:stretch>
                      <a:fillRect/>
                    </a:stretch>
                  </pic:blipFill>
                  <pic:spPr>
                    <a:xfrm>
                      <a:off x="0" y="0"/>
                      <a:ext cx="5943600" cy="4419600"/>
                    </a:xfrm>
                    <a:prstGeom prst="rect">
                      <a:avLst/>
                    </a:prstGeom>
                  </pic:spPr>
                </pic:pic>
              </a:graphicData>
            </a:graphic>
          </wp:inline>
        </w:drawing>
      </w:r>
    </w:p>
    <w:p/>
    <w:p>
      <w:pPr>
        <w:pStyle w:val="3"/>
        <w:rPr>
          <w:sz w:val="24"/>
          <w:szCs w:val="24"/>
        </w:rPr>
      </w:pPr>
      <w:bookmarkStart w:id="155" w:name="_Current_Sensor_(L06P400S05)"/>
      <w:bookmarkEnd w:id="155"/>
      <w:bookmarkStart w:id="156" w:name="_Toc521445037"/>
      <w:bookmarkStart w:id="157" w:name="_Toc521464881"/>
      <w:r>
        <w:rPr>
          <w:sz w:val="24"/>
          <w:szCs w:val="24"/>
        </w:rPr>
        <w:t>Current Sensor (L06P400S05)</w:t>
      </w:r>
      <w:bookmarkEnd w:id="156"/>
      <w:bookmarkEnd w:id="157"/>
    </w:p>
    <w:p>
      <w:r>
        <mc:AlternateContent>
          <mc:Choice Requires="wpg">
            <w:drawing>
              <wp:inline distT="114300" distB="114300" distL="114300" distR="114300">
                <wp:extent cx="5386070" cy="5375275"/>
                <wp:effectExtent l="0" t="0" r="0" b="0"/>
                <wp:docPr id="121" name="Group 121"/>
                <wp:cNvGraphicFramePr/>
                <a:graphic xmlns:a="http://schemas.openxmlformats.org/drawingml/2006/main">
                  <a:graphicData uri="http://schemas.microsoft.com/office/word/2010/wordprocessingGroup">
                    <wpg:wgp>
                      <wpg:cNvGrpSpPr/>
                      <wpg:grpSpPr>
                        <a:xfrm>
                          <a:off x="0" y="0"/>
                          <a:ext cx="5386388" cy="5375847"/>
                          <a:chOff x="152400" y="152400"/>
                          <a:chExt cx="4846915" cy="4838700"/>
                        </a:xfrm>
                      </wpg:grpSpPr>
                      <pic:pic xmlns:pic="http://schemas.openxmlformats.org/drawingml/2006/picture">
                        <pic:nvPicPr>
                          <pic:cNvPr id="122" name="Shape 59"/>
                          <pic:cNvPicPr preferRelativeResize="0"/>
                        </pic:nvPicPr>
                        <pic:blipFill>
                          <a:blip r:embed="rId86"/>
                          <a:stretch>
                            <a:fillRect/>
                          </a:stretch>
                        </pic:blipFill>
                        <pic:spPr>
                          <a:xfrm>
                            <a:off x="152400" y="152400"/>
                            <a:ext cx="4846915" cy="4838700"/>
                          </a:xfrm>
                          <a:prstGeom prst="rect">
                            <a:avLst/>
                          </a:prstGeom>
                          <a:noFill/>
                          <a:ln>
                            <a:noFill/>
                          </a:ln>
                        </pic:spPr>
                      </pic:pic>
                      <wps:wsp>
                        <wps:cNvPr id="123" name="Rectangle 123"/>
                        <wps:cNvSpPr/>
                        <wps:spPr>
                          <a:xfrm>
                            <a:off x="1866900" y="1876425"/>
                            <a:ext cx="685800" cy="295200"/>
                          </a:xfrm>
                          <a:prstGeom prst="rect">
                            <a:avLst/>
                          </a:prstGeom>
                          <a:solidFill>
                            <a:srgbClr val="FFFF00">
                              <a:alpha val="64999"/>
                            </a:srgbClr>
                          </a:solidFill>
                          <a:ln>
                            <a:noFill/>
                          </a:ln>
                        </wps:spPr>
                        <wps:txbx>
                          <w:txbxContent>
                            <w:p/>
                          </w:txbxContent>
                        </wps:txbx>
                        <wps:bodyPr spcFirstLastPara="1" wrap="square" lIns="91425" tIns="91425" rIns="91425" bIns="91425" anchor="ctr" anchorCtr="0"/>
                      </wps:wsp>
                    </wpg:wgp>
                  </a:graphicData>
                </a:graphic>
              </wp:inline>
            </w:drawing>
          </mc:Choice>
          <mc:Fallback>
            <w:pict>
              <v:group id="_x0000_s1026" o:spid="_x0000_s1026" o:spt="203" style="height:423.25pt;width:424.1pt;" coordorigin="152400,152400" coordsize="4846915,4838700" o:gfxdata="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">
                <o:lock v:ext="edit" aspectratio="f"/>
                <v:shape id="Shape 59" o:spid="_x0000_s1026" o:spt="75" type="#_x0000_t75" style="position:absolute;left:152400;top:152400;height:4838700;width:4846915;" filled="f" o:preferrelative="f" stroked="f" coordsize="21600,21600" o:gfxdata="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tZ4q8AAAA&#10;3AAAAA8AAAAAAAAAAQAgAAAAIgAAAGRycy9kb3ducmV2LnhtbFBLAQIUABQAAAAIAIdO4kAzLwWe&#10;OwAAADkAAAAQAAAAAAAAAAEAIAAAAAsBAABkcnMvc2hhcGV4bWwueG1sUEsFBgAAAAAGAAYAWwEA&#10;ALUDAAAAAA==&#10;">
                  <v:fill on="f" focussize="0,0"/>
                  <v:stroke on="f"/>
                  <v:imagedata r:id="rId86" o:title=""/>
                  <o:lock v:ext="edit" aspectratio="f"/>
                </v:shape>
                <v:rect id="Rectangle 123" o:spid="_x0000_s1026" o:spt="1" style="position:absolute;left:1866900;top:1876425;height:295200;width:685800;v-text-anchor:middle;" fillcolor="#FFFF00" filled="t" stroked="f" coordsize="21600,21600" o:gfxdata="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MPnP7sAAADc&#10;AAAADwAAAAAAAAABACAAAAAiAAAAZHJzL2Rvd25yZXYueG1sUEsBAhQAFAAAAAgAh07iQDMvBZ47&#10;AAAAOQAAABAAAAAAAAAAAQAgAAAACgEAAGRycy9zaGFwZXhtbC54bWxQSwUGAAAAAAYABgBbAQAA&#10;tAMAAAAA&#10;">
                  <v:fill on="t" opacity="42597f" focussize="0,0"/>
                  <v:stroke on="f"/>
                  <v:imagedata o:title=""/>
                  <o:lock v:ext="edit" aspectratio="f"/>
                  <v:textbox inset="7.1988188976378pt,7.1988188976378pt,7.1988188976378pt,7.1988188976378pt">
                    <w:txbxContent>
                      <w:p/>
                    </w:txbxContent>
                  </v:textbox>
                </v:rect>
                <w10:wrap type="none"/>
                <w10:anchorlock/>
              </v:group>
            </w:pict>
          </mc:Fallback>
        </mc:AlternateContent>
      </w:r>
    </w:p>
    <w:p>
      <w:r>
        <w:drawing>
          <wp:inline distT="114300" distB="114300" distL="114300" distR="114300">
            <wp:extent cx="5943600" cy="2692400"/>
            <wp:effectExtent l="0" t="0" r="0" b="0"/>
            <wp:docPr id="213" name="image208.png"/>
            <wp:cNvGraphicFramePr/>
            <a:graphic xmlns:a="http://schemas.openxmlformats.org/drawingml/2006/main">
              <a:graphicData uri="http://schemas.openxmlformats.org/drawingml/2006/picture">
                <pic:pic xmlns:pic="http://schemas.openxmlformats.org/drawingml/2006/picture">
                  <pic:nvPicPr>
                    <pic:cNvPr id="213" name="image208.png"/>
                    <pic:cNvPicPr preferRelativeResize="0"/>
                  </pic:nvPicPr>
                  <pic:blipFill>
                    <a:blip r:embed="rId87"/>
                    <a:srcRect/>
                    <a:stretch>
                      <a:fillRect/>
                    </a:stretch>
                  </pic:blipFill>
                  <pic:spPr>
                    <a:xfrm>
                      <a:off x="0" y="0"/>
                      <a:ext cx="5943600" cy="2692400"/>
                    </a:xfrm>
                    <a:prstGeom prst="rect">
                      <a:avLst/>
                    </a:prstGeom>
                  </pic:spPr>
                </pic:pic>
              </a:graphicData>
            </a:graphic>
          </wp:inline>
        </w:drawing>
      </w:r>
    </w:p>
    <w:p/>
    <w:p>
      <w:pPr>
        <w:pStyle w:val="3"/>
        <w:rPr>
          <w:sz w:val="24"/>
          <w:szCs w:val="24"/>
        </w:rPr>
      </w:pPr>
      <w:bookmarkStart w:id="158" w:name="_Precharge_and_Discharge"/>
      <w:bookmarkEnd w:id="158"/>
      <w:bookmarkStart w:id="159" w:name="_Toc521445038"/>
      <w:bookmarkStart w:id="160" w:name="_Toc521464882"/>
      <w:r>
        <w:rPr>
          <w:sz w:val="24"/>
          <w:szCs w:val="24"/>
        </w:rPr>
        <w:t>Precharge and Discharge Resistor</w:t>
      </w:r>
      <w:bookmarkEnd w:id="159"/>
      <w:bookmarkEnd w:id="160"/>
    </w:p>
    <w:p>
      <w:r>
        <w:drawing>
          <wp:inline distT="114300" distB="114300" distL="114300" distR="114300">
            <wp:extent cx="3781425" cy="3781425"/>
            <wp:effectExtent l="0" t="0" r="0" b="0"/>
            <wp:docPr id="214" name="image214.png"/>
            <wp:cNvGraphicFramePr/>
            <a:graphic xmlns:a="http://schemas.openxmlformats.org/drawingml/2006/main">
              <a:graphicData uri="http://schemas.openxmlformats.org/drawingml/2006/picture">
                <pic:pic xmlns:pic="http://schemas.openxmlformats.org/drawingml/2006/picture">
                  <pic:nvPicPr>
                    <pic:cNvPr id="214" name="image214.png"/>
                    <pic:cNvPicPr preferRelativeResize="0"/>
                  </pic:nvPicPr>
                  <pic:blipFill>
                    <a:blip r:embed="rId88"/>
                    <a:srcRect/>
                    <a:stretch>
                      <a:fillRect/>
                    </a:stretch>
                  </pic:blipFill>
                  <pic:spPr>
                    <a:xfrm>
                      <a:off x="0" y="0"/>
                      <a:ext cx="3781425" cy="3781425"/>
                    </a:xfrm>
                    <a:prstGeom prst="rect">
                      <a:avLst/>
                    </a:prstGeom>
                  </pic:spPr>
                </pic:pic>
              </a:graphicData>
            </a:graphic>
          </wp:inline>
        </w:drawing>
      </w:r>
    </w:p>
    <w:p>
      <w:r>
        <w:drawing>
          <wp:inline distT="114300" distB="114300" distL="114300" distR="114300">
            <wp:extent cx="5943600" cy="2768600"/>
            <wp:effectExtent l="0" t="0" r="0" b="0"/>
            <wp:docPr id="215" name="image176.png"/>
            <wp:cNvGraphicFramePr/>
            <a:graphic xmlns:a="http://schemas.openxmlformats.org/drawingml/2006/main">
              <a:graphicData uri="http://schemas.openxmlformats.org/drawingml/2006/picture">
                <pic:pic xmlns:pic="http://schemas.openxmlformats.org/drawingml/2006/picture">
                  <pic:nvPicPr>
                    <pic:cNvPr id="215" name="image176.png"/>
                    <pic:cNvPicPr preferRelativeResize="0"/>
                  </pic:nvPicPr>
                  <pic:blipFill>
                    <a:blip r:embed="rId89"/>
                    <a:srcRect/>
                    <a:stretch>
                      <a:fillRect/>
                    </a:stretch>
                  </pic:blipFill>
                  <pic:spPr>
                    <a:xfrm>
                      <a:off x="0" y="0"/>
                      <a:ext cx="5943600" cy="2768600"/>
                    </a:xfrm>
                    <a:prstGeom prst="rect">
                      <a:avLst/>
                    </a:prstGeom>
                  </pic:spPr>
                </pic:pic>
              </a:graphicData>
            </a:graphic>
          </wp:inline>
        </w:drawing>
      </w:r>
    </w:p>
    <w:p>
      <w:r>
        <w:drawing>
          <wp:inline distT="114300" distB="114300" distL="114300" distR="114300">
            <wp:extent cx="5943600" cy="2895600"/>
            <wp:effectExtent l="0" t="0" r="0" b="0"/>
            <wp:docPr id="216" name="image167.png"/>
            <wp:cNvGraphicFramePr/>
            <a:graphic xmlns:a="http://schemas.openxmlformats.org/drawingml/2006/main">
              <a:graphicData uri="http://schemas.openxmlformats.org/drawingml/2006/picture">
                <pic:pic xmlns:pic="http://schemas.openxmlformats.org/drawingml/2006/picture">
                  <pic:nvPicPr>
                    <pic:cNvPr id="216" name="image167.png"/>
                    <pic:cNvPicPr preferRelativeResize="0"/>
                  </pic:nvPicPr>
                  <pic:blipFill>
                    <a:blip r:embed="rId90"/>
                    <a:srcRect/>
                    <a:stretch>
                      <a:fillRect/>
                    </a:stretch>
                  </pic:blipFill>
                  <pic:spPr>
                    <a:xfrm>
                      <a:off x="0" y="0"/>
                      <a:ext cx="5943600" cy="2895600"/>
                    </a:xfrm>
                    <a:prstGeom prst="rect">
                      <a:avLst/>
                    </a:prstGeom>
                  </pic:spPr>
                </pic:pic>
              </a:graphicData>
            </a:graphic>
          </wp:inline>
        </w:drawing>
      </w:r>
    </w:p>
    <w:p>
      <w:r>
        <w:drawing>
          <wp:inline distT="114300" distB="114300" distL="114300" distR="114300">
            <wp:extent cx="5943600" cy="5892800"/>
            <wp:effectExtent l="0" t="0" r="0" b="0"/>
            <wp:docPr id="217" name="image160.png"/>
            <wp:cNvGraphicFramePr/>
            <a:graphic xmlns:a="http://schemas.openxmlformats.org/drawingml/2006/main">
              <a:graphicData uri="http://schemas.openxmlformats.org/drawingml/2006/picture">
                <pic:pic xmlns:pic="http://schemas.openxmlformats.org/drawingml/2006/picture">
                  <pic:nvPicPr>
                    <pic:cNvPr id="217" name="image160.png"/>
                    <pic:cNvPicPr preferRelativeResize="0"/>
                  </pic:nvPicPr>
                  <pic:blipFill>
                    <a:blip r:embed="rId91"/>
                    <a:srcRect/>
                    <a:stretch>
                      <a:fillRect/>
                    </a:stretch>
                  </pic:blipFill>
                  <pic:spPr>
                    <a:xfrm>
                      <a:off x="0" y="0"/>
                      <a:ext cx="5943600" cy="5892800"/>
                    </a:xfrm>
                    <a:prstGeom prst="rect">
                      <a:avLst/>
                    </a:prstGeom>
                  </pic:spPr>
                </pic:pic>
              </a:graphicData>
            </a:graphic>
          </wp:inline>
        </w:drawing>
      </w:r>
    </w:p>
    <w:p/>
    <w:p>
      <w:pPr>
        <w:pStyle w:val="3"/>
        <w:rPr>
          <w:sz w:val="24"/>
          <w:szCs w:val="24"/>
        </w:rPr>
      </w:pPr>
      <w:bookmarkStart w:id="161" w:name="_Resistor_for_TSMP"/>
      <w:bookmarkEnd w:id="161"/>
      <w:bookmarkStart w:id="162" w:name="_Toc521464883"/>
      <w:bookmarkStart w:id="163" w:name="_Toc521445039"/>
      <w:r>
        <w:rPr>
          <w:sz w:val="24"/>
          <w:szCs w:val="24"/>
        </w:rPr>
        <w:t>Resistor for TSMP</w:t>
      </w:r>
      <w:bookmarkEnd w:id="162"/>
      <w:bookmarkEnd w:id="163"/>
    </w:p>
    <w:p>
      <w:r>
        <w:drawing>
          <wp:inline distT="114300" distB="114300" distL="114300" distR="114300">
            <wp:extent cx="4686300" cy="5886450"/>
            <wp:effectExtent l="0" t="0" r="0" b="0"/>
            <wp:docPr id="218" name="image141.png"/>
            <wp:cNvGraphicFramePr/>
            <a:graphic xmlns:a="http://schemas.openxmlformats.org/drawingml/2006/main">
              <a:graphicData uri="http://schemas.openxmlformats.org/drawingml/2006/picture">
                <pic:pic xmlns:pic="http://schemas.openxmlformats.org/drawingml/2006/picture">
                  <pic:nvPicPr>
                    <pic:cNvPr id="218" name="image141.png"/>
                    <pic:cNvPicPr preferRelativeResize="0"/>
                  </pic:nvPicPr>
                  <pic:blipFill>
                    <a:blip r:embed="rId92"/>
                    <a:srcRect/>
                    <a:stretch>
                      <a:fillRect/>
                    </a:stretch>
                  </pic:blipFill>
                  <pic:spPr>
                    <a:xfrm>
                      <a:off x="0" y="0"/>
                      <a:ext cx="4686300" cy="5886450"/>
                    </a:xfrm>
                    <a:prstGeom prst="rect">
                      <a:avLst/>
                    </a:prstGeom>
                  </pic:spPr>
                </pic:pic>
              </a:graphicData>
            </a:graphic>
          </wp:inline>
        </w:drawing>
      </w:r>
    </w:p>
    <w:p>
      <w:r>
        <w:drawing>
          <wp:inline distT="114300" distB="114300" distL="114300" distR="114300">
            <wp:extent cx="4391025" cy="4457700"/>
            <wp:effectExtent l="0" t="0" r="0" b="0"/>
            <wp:docPr id="219" name="image203.png"/>
            <wp:cNvGraphicFramePr/>
            <a:graphic xmlns:a="http://schemas.openxmlformats.org/drawingml/2006/main">
              <a:graphicData uri="http://schemas.openxmlformats.org/drawingml/2006/picture">
                <pic:pic xmlns:pic="http://schemas.openxmlformats.org/drawingml/2006/picture">
                  <pic:nvPicPr>
                    <pic:cNvPr id="219" name="image203.png"/>
                    <pic:cNvPicPr preferRelativeResize="0"/>
                  </pic:nvPicPr>
                  <pic:blipFill>
                    <a:blip r:embed="rId93"/>
                    <a:srcRect/>
                    <a:stretch>
                      <a:fillRect/>
                    </a:stretch>
                  </pic:blipFill>
                  <pic:spPr>
                    <a:xfrm>
                      <a:off x="0" y="0"/>
                      <a:ext cx="4391025" cy="4457700"/>
                    </a:xfrm>
                    <a:prstGeom prst="rect">
                      <a:avLst/>
                    </a:prstGeom>
                  </pic:spPr>
                </pic:pic>
              </a:graphicData>
            </a:graphic>
          </wp:inline>
        </w:drawing>
      </w:r>
    </w:p>
    <w:p/>
    <w:p>
      <w:pPr>
        <w:pStyle w:val="3"/>
      </w:pPr>
      <w:bookmarkStart w:id="164" w:name="_Charging"/>
      <w:bookmarkEnd w:id="164"/>
      <w:bookmarkStart w:id="165" w:name="_Toc521445040"/>
      <w:bookmarkStart w:id="166" w:name="_Toc521464884"/>
      <w:r>
        <w:t>Charg</w:t>
      </w:r>
      <w:bookmarkEnd w:id="165"/>
      <w:r>
        <w:t>er</w:t>
      </w:r>
      <w:bookmarkEnd w:id="166"/>
    </w:p>
    <w:p>
      <w:r>
        <w:drawing>
          <wp:inline distT="114300" distB="114300" distL="114300" distR="114300">
            <wp:extent cx="3810000" cy="6062345"/>
            <wp:effectExtent l="0" t="0" r="0" b="0"/>
            <wp:docPr id="220" name="image210.png"/>
            <wp:cNvGraphicFramePr/>
            <a:graphic xmlns:a="http://schemas.openxmlformats.org/drawingml/2006/main">
              <a:graphicData uri="http://schemas.openxmlformats.org/drawingml/2006/picture">
                <pic:pic xmlns:pic="http://schemas.openxmlformats.org/drawingml/2006/picture">
                  <pic:nvPicPr>
                    <pic:cNvPr id="220" name="image210.png"/>
                    <pic:cNvPicPr preferRelativeResize="0"/>
                  </pic:nvPicPr>
                  <pic:blipFill>
                    <a:blip r:embed="rId94"/>
                    <a:srcRect/>
                    <a:stretch>
                      <a:fillRect/>
                    </a:stretch>
                  </pic:blipFill>
                  <pic:spPr>
                    <a:xfrm>
                      <a:off x="0" y="0"/>
                      <a:ext cx="3810022" cy="6062663"/>
                    </a:xfrm>
                    <a:prstGeom prst="rect">
                      <a:avLst/>
                    </a:prstGeom>
                  </pic:spPr>
                </pic:pic>
              </a:graphicData>
            </a:graphic>
          </wp:inline>
        </w:drawing>
      </w:r>
    </w:p>
    <w:p>
      <w:r>
        <w:drawing>
          <wp:inline distT="114300" distB="114300" distL="114300" distR="114300">
            <wp:extent cx="2943225" cy="4638675"/>
            <wp:effectExtent l="0" t="0" r="0" b="0"/>
            <wp:docPr id="221" name="image166.png"/>
            <wp:cNvGraphicFramePr/>
            <a:graphic xmlns:a="http://schemas.openxmlformats.org/drawingml/2006/main">
              <a:graphicData uri="http://schemas.openxmlformats.org/drawingml/2006/picture">
                <pic:pic xmlns:pic="http://schemas.openxmlformats.org/drawingml/2006/picture">
                  <pic:nvPicPr>
                    <pic:cNvPr id="221" name="image166.png"/>
                    <pic:cNvPicPr preferRelativeResize="0"/>
                  </pic:nvPicPr>
                  <pic:blipFill>
                    <a:blip r:embed="rId95"/>
                    <a:srcRect/>
                    <a:stretch>
                      <a:fillRect/>
                    </a:stretch>
                  </pic:blipFill>
                  <pic:spPr>
                    <a:xfrm>
                      <a:off x="0" y="0"/>
                      <a:ext cx="2943225" cy="4638675"/>
                    </a:xfrm>
                    <a:prstGeom prst="rect">
                      <a:avLst/>
                    </a:prstGeom>
                  </pic:spPr>
                </pic:pic>
              </a:graphicData>
            </a:graphic>
          </wp:inline>
        </w:drawing>
      </w:r>
    </w:p>
    <w:p/>
    <w:p>
      <w:pPr>
        <w:pStyle w:val="3"/>
      </w:pPr>
      <w:bookmarkStart w:id="167" w:name="_FUSE_SMD_1"/>
      <w:bookmarkEnd w:id="167"/>
      <w:bookmarkStart w:id="168" w:name="_Toc521445041"/>
      <w:bookmarkStart w:id="169" w:name="_Toc521464885"/>
      <w:r>
        <w:t>FUSE SMD 1 A PPTC</w:t>
      </w:r>
      <w:bookmarkEnd w:id="168"/>
      <w:bookmarkEnd w:id="169"/>
    </w:p>
    <w:p>
      <w:r>
        <w:drawing>
          <wp:inline distT="114300" distB="114300" distL="114300" distR="114300">
            <wp:extent cx="5943600" cy="3568700"/>
            <wp:effectExtent l="0" t="0" r="0" b="0"/>
            <wp:docPr id="222" name="image168.png"/>
            <wp:cNvGraphicFramePr/>
            <a:graphic xmlns:a="http://schemas.openxmlformats.org/drawingml/2006/main">
              <a:graphicData uri="http://schemas.openxmlformats.org/drawingml/2006/picture">
                <pic:pic xmlns:pic="http://schemas.openxmlformats.org/drawingml/2006/picture">
                  <pic:nvPicPr>
                    <pic:cNvPr id="222" name="image168.png"/>
                    <pic:cNvPicPr preferRelativeResize="0"/>
                  </pic:nvPicPr>
                  <pic:blipFill>
                    <a:blip r:embed="rId96"/>
                    <a:srcRect/>
                    <a:stretch>
                      <a:fillRect/>
                    </a:stretch>
                  </pic:blipFill>
                  <pic:spPr>
                    <a:xfrm>
                      <a:off x="0" y="0"/>
                      <a:ext cx="5943600" cy="3568700"/>
                    </a:xfrm>
                    <a:prstGeom prst="rect">
                      <a:avLst/>
                    </a:prstGeom>
                  </pic:spPr>
                </pic:pic>
              </a:graphicData>
            </a:graphic>
          </wp:inline>
        </w:drawing>
      </w:r>
    </w:p>
    <w:p>
      <w:r>
        <w:drawing>
          <wp:inline distT="114300" distB="114300" distL="114300" distR="114300">
            <wp:extent cx="5943600" cy="3111500"/>
            <wp:effectExtent l="0" t="0" r="0" b="0"/>
            <wp:docPr id="223" name="image162.png"/>
            <wp:cNvGraphicFramePr/>
            <a:graphic xmlns:a="http://schemas.openxmlformats.org/drawingml/2006/main">
              <a:graphicData uri="http://schemas.openxmlformats.org/drawingml/2006/picture">
                <pic:pic xmlns:pic="http://schemas.openxmlformats.org/drawingml/2006/picture">
                  <pic:nvPicPr>
                    <pic:cNvPr id="223" name="image162.png"/>
                    <pic:cNvPicPr preferRelativeResize="0"/>
                  </pic:nvPicPr>
                  <pic:blipFill>
                    <a:blip r:embed="rId97"/>
                    <a:srcRect/>
                    <a:stretch>
                      <a:fillRect/>
                    </a:stretch>
                  </pic:blipFill>
                  <pic:spPr>
                    <a:xfrm>
                      <a:off x="0" y="0"/>
                      <a:ext cx="5943600" cy="3111500"/>
                    </a:xfrm>
                    <a:prstGeom prst="rect">
                      <a:avLst/>
                    </a:prstGeom>
                  </pic:spPr>
                </pic:pic>
              </a:graphicData>
            </a:graphic>
          </wp:inline>
        </w:drawing>
      </w:r>
    </w:p>
    <w:p/>
    <w:p>
      <w:pPr>
        <w:pStyle w:val="3"/>
      </w:pPr>
      <w:bookmarkStart w:id="170" w:name="_20_AWG_&amp;"/>
      <w:bookmarkEnd w:id="170"/>
      <w:bookmarkStart w:id="171" w:name="_Toc521445042"/>
      <w:bookmarkStart w:id="172" w:name="_Toc521464886"/>
      <w:r>
        <w:t>20 AWG &amp; 22 AWG CABLE</w:t>
      </w:r>
      <w:bookmarkEnd w:id="171"/>
      <w:bookmarkEnd w:id="172"/>
    </w:p>
    <w:p>
      <w:r>
        <w:drawing>
          <wp:inline distT="114300" distB="114300" distL="114300" distR="114300">
            <wp:extent cx="5943600" cy="3429000"/>
            <wp:effectExtent l="0" t="0" r="0" b="0"/>
            <wp:docPr id="256" name="image215.png"/>
            <wp:cNvGraphicFramePr/>
            <a:graphic xmlns:a="http://schemas.openxmlformats.org/drawingml/2006/main">
              <a:graphicData uri="http://schemas.openxmlformats.org/drawingml/2006/picture">
                <pic:pic xmlns:pic="http://schemas.openxmlformats.org/drawingml/2006/picture">
                  <pic:nvPicPr>
                    <pic:cNvPr id="256" name="image215.png"/>
                    <pic:cNvPicPr preferRelativeResize="0"/>
                  </pic:nvPicPr>
                  <pic:blipFill>
                    <a:blip r:embed="rId98"/>
                    <a:srcRect/>
                    <a:stretch>
                      <a:fillRect/>
                    </a:stretch>
                  </pic:blipFill>
                  <pic:spPr>
                    <a:xfrm>
                      <a:off x="0" y="0"/>
                      <a:ext cx="5943600" cy="3429000"/>
                    </a:xfrm>
                    <a:prstGeom prst="rect">
                      <a:avLst/>
                    </a:prstGeom>
                  </pic:spPr>
                </pic:pic>
              </a:graphicData>
            </a:graphic>
          </wp:inline>
        </w:drawing>
      </w:r>
    </w:p>
    <w:p>
      <w:r>
        <w:drawing>
          <wp:inline distT="114300" distB="114300" distL="114300" distR="114300">
            <wp:extent cx="5943600" cy="3517900"/>
            <wp:effectExtent l="0" t="0" r="0" b="6350"/>
            <wp:docPr id="257" name="image219.png"/>
            <wp:cNvGraphicFramePr/>
            <a:graphic xmlns:a="http://schemas.openxmlformats.org/drawingml/2006/main">
              <a:graphicData uri="http://schemas.openxmlformats.org/drawingml/2006/picture">
                <pic:pic xmlns:pic="http://schemas.openxmlformats.org/drawingml/2006/picture">
                  <pic:nvPicPr>
                    <pic:cNvPr id="257" name="image219.png"/>
                    <pic:cNvPicPr preferRelativeResize="0"/>
                  </pic:nvPicPr>
                  <pic:blipFill>
                    <a:blip r:embed="rId99"/>
                    <a:srcRect/>
                    <a:stretch>
                      <a:fillRect/>
                    </a:stretch>
                  </pic:blipFill>
                  <pic:spPr>
                    <a:xfrm>
                      <a:off x="0" y="0"/>
                      <a:ext cx="5943600" cy="3517900"/>
                    </a:xfrm>
                    <a:prstGeom prst="rect">
                      <a:avLst/>
                    </a:prstGeom>
                  </pic:spPr>
                </pic:pic>
              </a:graphicData>
            </a:graphic>
          </wp:inline>
        </w:drawing>
      </w:r>
    </w:p>
    <w:p/>
    <w:p>
      <w:pPr>
        <w:pStyle w:val="3"/>
      </w:pPr>
      <w:bookmarkStart w:id="173" w:name="_Amphenol_Radlok_Connector"/>
      <w:bookmarkEnd w:id="173"/>
      <w:bookmarkStart w:id="174" w:name="_Toc521445043"/>
      <w:bookmarkStart w:id="175" w:name="_Toc521464887"/>
      <w:r>
        <w:t>Amphenol Radlok Connector</w:t>
      </w:r>
      <w:bookmarkEnd w:id="174"/>
      <w:bookmarkEnd w:id="175"/>
    </w:p>
    <w:p>
      <w:r>
        <w:drawing>
          <wp:inline distT="114300" distB="114300" distL="114300" distR="114300">
            <wp:extent cx="4761865" cy="4928870"/>
            <wp:effectExtent l="0" t="0" r="0" b="0"/>
            <wp:docPr id="258" name="image154.png"/>
            <wp:cNvGraphicFramePr/>
            <a:graphic xmlns:a="http://schemas.openxmlformats.org/drawingml/2006/main">
              <a:graphicData uri="http://schemas.openxmlformats.org/drawingml/2006/picture">
                <pic:pic xmlns:pic="http://schemas.openxmlformats.org/drawingml/2006/picture">
                  <pic:nvPicPr>
                    <pic:cNvPr id="258" name="image154.png"/>
                    <pic:cNvPicPr preferRelativeResize="0"/>
                  </pic:nvPicPr>
                  <pic:blipFill>
                    <a:blip r:embed="rId100"/>
                    <a:srcRect/>
                    <a:stretch>
                      <a:fillRect/>
                    </a:stretch>
                  </pic:blipFill>
                  <pic:spPr>
                    <a:xfrm>
                      <a:off x="0" y="0"/>
                      <a:ext cx="4762410" cy="4929188"/>
                    </a:xfrm>
                    <a:prstGeom prst="rect">
                      <a:avLst/>
                    </a:prstGeom>
                  </pic:spPr>
                </pic:pic>
              </a:graphicData>
            </a:graphic>
          </wp:inline>
        </w:drawing>
      </w:r>
    </w:p>
    <w:p>
      <w:r>
        <w:drawing>
          <wp:inline distT="114300" distB="114300" distL="114300" distR="114300">
            <wp:extent cx="3257550" cy="2171700"/>
            <wp:effectExtent l="0" t="0" r="0" b="0"/>
            <wp:docPr id="263" name="image164.png"/>
            <wp:cNvGraphicFramePr/>
            <a:graphic xmlns:a="http://schemas.openxmlformats.org/drawingml/2006/main">
              <a:graphicData uri="http://schemas.openxmlformats.org/drawingml/2006/picture">
                <pic:pic xmlns:pic="http://schemas.openxmlformats.org/drawingml/2006/picture">
                  <pic:nvPicPr>
                    <pic:cNvPr id="263" name="image164.png"/>
                    <pic:cNvPicPr preferRelativeResize="0"/>
                  </pic:nvPicPr>
                  <pic:blipFill>
                    <a:blip r:embed="rId101"/>
                    <a:srcRect/>
                    <a:stretch>
                      <a:fillRect/>
                    </a:stretch>
                  </pic:blipFill>
                  <pic:spPr>
                    <a:xfrm>
                      <a:off x="0" y="0"/>
                      <a:ext cx="3257550" cy="2171700"/>
                    </a:xfrm>
                    <a:prstGeom prst="rect">
                      <a:avLst/>
                    </a:prstGeom>
                  </pic:spPr>
                </pic:pic>
              </a:graphicData>
            </a:graphic>
          </wp:inline>
        </w:drawing>
      </w:r>
    </w:p>
    <w:p>
      <w:r>
        <w:drawing>
          <wp:inline distT="114300" distB="114300" distL="114300" distR="114300">
            <wp:extent cx="3162300" cy="1152525"/>
            <wp:effectExtent l="0" t="0" r="0" b="0"/>
            <wp:docPr id="264" name="image133.png"/>
            <wp:cNvGraphicFramePr/>
            <a:graphic xmlns:a="http://schemas.openxmlformats.org/drawingml/2006/main">
              <a:graphicData uri="http://schemas.openxmlformats.org/drawingml/2006/picture">
                <pic:pic xmlns:pic="http://schemas.openxmlformats.org/drawingml/2006/picture">
                  <pic:nvPicPr>
                    <pic:cNvPr id="264" name="image133.png"/>
                    <pic:cNvPicPr preferRelativeResize="0"/>
                  </pic:nvPicPr>
                  <pic:blipFill>
                    <a:blip r:embed="rId102"/>
                    <a:srcRect/>
                    <a:stretch>
                      <a:fillRect/>
                    </a:stretch>
                  </pic:blipFill>
                  <pic:spPr>
                    <a:xfrm>
                      <a:off x="0" y="0"/>
                      <a:ext cx="3162300" cy="1152525"/>
                    </a:xfrm>
                    <a:prstGeom prst="rect">
                      <a:avLst/>
                    </a:prstGeom>
                  </pic:spPr>
                </pic:pic>
              </a:graphicData>
            </a:graphic>
          </wp:inline>
        </w:drawing>
      </w:r>
    </w:p>
    <w:p>
      <w:r>
        <w:drawing>
          <wp:inline distT="114300" distB="114300" distL="114300" distR="114300">
            <wp:extent cx="4924425" cy="3057525"/>
            <wp:effectExtent l="0" t="0" r="0" b="0"/>
            <wp:docPr id="267" name="image132.png"/>
            <wp:cNvGraphicFramePr/>
            <a:graphic xmlns:a="http://schemas.openxmlformats.org/drawingml/2006/main">
              <a:graphicData uri="http://schemas.openxmlformats.org/drawingml/2006/picture">
                <pic:pic xmlns:pic="http://schemas.openxmlformats.org/drawingml/2006/picture">
                  <pic:nvPicPr>
                    <pic:cNvPr id="267" name="image132.png"/>
                    <pic:cNvPicPr preferRelativeResize="0"/>
                  </pic:nvPicPr>
                  <pic:blipFill>
                    <a:blip r:embed="rId103"/>
                    <a:srcRect/>
                    <a:stretch>
                      <a:fillRect/>
                    </a:stretch>
                  </pic:blipFill>
                  <pic:spPr>
                    <a:xfrm>
                      <a:off x="0" y="0"/>
                      <a:ext cx="4924425" cy="3057525"/>
                    </a:xfrm>
                    <a:prstGeom prst="rect">
                      <a:avLst/>
                    </a:prstGeom>
                  </pic:spPr>
                </pic:pic>
              </a:graphicData>
            </a:graphic>
          </wp:inline>
        </w:drawing>
      </w:r>
    </w:p>
    <w:p/>
    <w:p/>
    <w:sectPr>
      <w:headerReference r:id="rId6" w:type="first"/>
      <w:headerReference r:id="rId5" w:type="default"/>
      <w:footerReference r:id="rId7"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DengXian Light">
    <w:altName w:val="AMGDT"/>
    <w:panose1 w:val="00000000000000000000"/>
    <w:charset w:val="00"/>
    <w:family w:val="auto"/>
    <w:pitch w:val="default"/>
    <w:sig w:usb0="00000000" w:usb1="00000000" w:usb2="00000000" w:usb3="00000000" w:csb0="00000000" w:csb1="00000000"/>
  </w:font>
  <w:font w:name="Lohit Hindi">
    <w:altName w:val="Yu Gothic"/>
    <w:panose1 w:val="00000000000000000000"/>
    <w:charset w:val="80"/>
    <w:family w:val="auto"/>
    <w:pitch w:val="default"/>
    <w:sig w:usb0="00000000" w:usb1="00000000" w:usb2="00000000" w:usb3="00000000" w:csb0="00000000" w:csb1="00000000"/>
  </w:font>
  <w:font w:name="DengXian">
    <w:altName w:val="AMGD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EB Garamond">
    <w:altName w:val="Times New Roman"/>
    <w:panose1 w:val="00000000000000000000"/>
    <w:charset w:val="00"/>
    <w:family w:val="auto"/>
    <w:pitch w:val="default"/>
    <w:sig w:usb0="00000000" w:usb1="00000000" w:usb2="00000000" w:usb3="00000000" w:csb0="00000000" w:csb1="00000000"/>
  </w:font>
  <w:font w:name="Adobe Caslon Pro Bold">
    <w:altName w:val="Segoe Print"/>
    <w:panose1 w:val="0205070206050A020403"/>
    <w:charset w:val="00"/>
    <w:family w:val="roman"/>
    <w:pitch w:val="default"/>
    <w:sig w:usb0="00000000" w:usb1="00000000" w:usb2="00000000" w:usb3="00000000" w:csb0="00000093" w:csb1="00000000"/>
  </w:font>
  <w:font w:name="Impact">
    <w:panose1 w:val="020B0806030902050204"/>
    <w:charset w:val="00"/>
    <w:family w:val="swiss"/>
    <w:pitch w:val="default"/>
    <w:sig w:usb0="00000287" w:usb1="00000000" w:usb2="00000000" w:usb3="00000000" w:csb0="2000009F" w:csb1="DFD70000"/>
  </w:font>
  <w:font w:name="Segoe Print">
    <w:panose1 w:val="02000600000000000000"/>
    <w:charset w:val="00"/>
    <w:family w:val="auto"/>
    <w:pitch w:val="default"/>
    <w:sig w:usb0="0000028F" w:usb1="00000000" w:usb2="00000000" w:usb3="00000000" w:csb0="2000009F" w:csb1="47010000"/>
  </w:font>
  <w:font w:name="AMGDT">
    <w:panose1 w:val="02000400000000000000"/>
    <w:charset w:val="00"/>
    <w:family w:val="auto"/>
    <w:pitch w:val="default"/>
    <w:sig w:usb0="80000003" w:usb1="10000000" w:usb2="00000000" w:usb3="00000000" w:csb0="00000001" w:csb1="00000000"/>
  </w:font>
  <w:font w:name="Yu Gothic">
    <w:panose1 w:val="020B0400000000000000"/>
    <w:charset w:val="80"/>
    <w:family w:val="auto"/>
    <w:pitch w:val="default"/>
    <w:sig w:usb0="E00002FF" w:usb1="2AC7FDFF" w:usb2="00000016" w:usb3="00000000" w:csb0="2002009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4680"/>
      </w:tabs>
    </w:pPr>
    <w:r>
      <w:t>2018 Formula Electric</w:t>
    </w:r>
    <w:r>
      <w:tab/>
    </w:r>
    <w:r>
      <w:fldChar w:fldCharType="begin"/>
    </w:r>
    <w:r>
      <w:instrText xml:space="preserve"> PAGE   \* MERGEFORMAT </w:instrText>
    </w:r>
    <w:r>
      <w:fldChar w:fldCharType="separate"/>
    </w:r>
    <w:r>
      <w:t>80</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1416" w:firstLine="708"/>
      <w:rPr>
        <w:b/>
        <w:sz w:val="28"/>
      </w:rPr>
    </w:pPr>
    <w:r>
      <w:drawing>
        <wp:anchor distT="0" distB="0" distL="114300" distR="114300" simplePos="0" relativeHeight="251659264" behindDoc="0" locked="0" layoutInCell="1" allowOverlap="1">
          <wp:simplePos x="0" y="0"/>
          <wp:positionH relativeFrom="margin">
            <wp:posOffset>-19050</wp:posOffset>
          </wp:positionH>
          <wp:positionV relativeFrom="margin">
            <wp:posOffset>-990600</wp:posOffset>
          </wp:positionV>
          <wp:extent cx="1381125" cy="1057275"/>
          <wp:effectExtent l="0" t="0" r="0" b="0"/>
          <wp:wrapSquare wrapText="bothSides"/>
          <wp:docPr id="1" name="Picture 1"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381125" cy="1057275"/>
                  </a:xfrm>
                  <a:prstGeom prst="rect">
                    <a:avLst/>
                  </a:prstGeom>
                  <a:noFill/>
                  <a:ln>
                    <a:noFill/>
                  </a:ln>
                </pic:spPr>
              </pic:pic>
            </a:graphicData>
          </a:graphic>
        </wp:anchor>
      </w:drawing>
    </w:r>
  </w:p>
  <w:p>
    <w:pPr>
      <w:ind w:left="1416" w:firstLine="924"/>
      <w:rPr>
        <w:b/>
        <w:sz w:val="28"/>
      </w:rPr>
    </w:pPr>
    <w:r>
      <w:rPr>
        <w:b/>
        <w:sz w:val="28"/>
      </w:rPr>
      <w:t xml:space="preserve">Formula SAE </w:t>
    </w:r>
    <w:r>
      <w:rPr>
        <w:b/>
        <w:sz w:val="28"/>
      </w:rPr>
      <w:tab/>
    </w:r>
  </w:p>
  <w:p>
    <w:pPr>
      <w:ind w:left="1416" w:firstLine="924"/>
      <w:rPr>
        <w:b/>
        <w:sz w:val="28"/>
      </w:rPr>
    </w:pPr>
    <w:r>
      <w:rPr>
        <w:b/>
        <w:sz w:val="28"/>
      </w:rPr>
      <w:t>Electrical</w:t>
    </w:r>
    <w:r>
      <w:rPr>
        <w:rFonts w:eastAsia="Arial"/>
        <w:b/>
        <w:sz w:val="28"/>
      </w:rPr>
      <w:t xml:space="preserve"> </w:t>
    </w:r>
    <w:r>
      <w:rPr>
        <w:b/>
        <w:sz w:val="28"/>
      </w:rPr>
      <w:t xml:space="preserve">System Form Template for Electric </w:t>
    </w:r>
    <w:r>
      <w:rPr>
        <w:rFonts w:eastAsia="Arial"/>
        <w:b/>
        <w:sz w:val="28"/>
      </w:rPr>
      <w:t>Vehicles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t xml:space="preserve">UNIVERSITAS ISLAM INDONESIA, </w:t>
    </w:r>
    <w:r>
      <w:rPr>
        <w:rFonts w:ascii="Adobe Caslon Pro Bold" w:hAnsi="Adobe Caslon Pro Bold"/>
      </w:rPr>
      <w:t>E23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21C4A"/>
    <w:multiLevelType w:val="multilevel"/>
    <w:tmpl w:val="0EA21C4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2F3D62D2"/>
    <w:multiLevelType w:val="multilevel"/>
    <w:tmpl w:val="2F3D62D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478A2D49"/>
    <w:multiLevelType w:val="multilevel"/>
    <w:tmpl w:val="478A2D49"/>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50FF7EE9"/>
    <w:multiLevelType w:val="multilevel"/>
    <w:tmpl w:val="50FF7EE9"/>
    <w:lvl w:ilvl="0" w:tentative="0">
      <w:start w:val="1"/>
      <w:numFmt w:val="decimal"/>
      <w:lvlText w:val="%1."/>
      <w:lvlJc w:val="left"/>
      <w:pPr>
        <w:ind w:left="1152" w:hanging="360"/>
      </w:pPr>
    </w:lvl>
    <w:lvl w:ilvl="1" w:tentative="0">
      <w:start w:val="1"/>
      <w:numFmt w:val="lowerLetter"/>
      <w:lvlText w:val="%2."/>
      <w:lvlJc w:val="left"/>
      <w:pPr>
        <w:ind w:left="1872" w:hanging="360"/>
      </w:pPr>
    </w:lvl>
    <w:lvl w:ilvl="2" w:tentative="0">
      <w:start w:val="1"/>
      <w:numFmt w:val="lowerRoman"/>
      <w:lvlText w:val="%3."/>
      <w:lvlJc w:val="right"/>
      <w:pPr>
        <w:ind w:left="2592" w:hanging="180"/>
      </w:pPr>
    </w:lvl>
    <w:lvl w:ilvl="3" w:tentative="0">
      <w:start w:val="1"/>
      <w:numFmt w:val="decimal"/>
      <w:lvlText w:val="%4."/>
      <w:lvlJc w:val="left"/>
      <w:pPr>
        <w:ind w:left="3312" w:hanging="360"/>
      </w:pPr>
    </w:lvl>
    <w:lvl w:ilvl="4" w:tentative="0">
      <w:start w:val="1"/>
      <w:numFmt w:val="lowerLetter"/>
      <w:lvlText w:val="%5."/>
      <w:lvlJc w:val="left"/>
      <w:pPr>
        <w:ind w:left="4032" w:hanging="360"/>
      </w:pPr>
    </w:lvl>
    <w:lvl w:ilvl="5" w:tentative="0">
      <w:start w:val="1"/>
      <w:numFmt w:val="lowerRoman"/>
      <w:lvlText w:val="%6."/>
      <w:lvlJc w:val="right"/>
      <w:pPr>
        <w:ind w:left="4752" w:hanging="180"/>
      </w:pPr>
    </w:lvl>
    <w:lvl w:ilvl="6" w:tentative="0">
      <w:start w:val="1"/>
      <w:numFmt w:val="decimal"/>
      <w:lvlText w:val="%7."/>
      <w:lvlJc w:val="left"/>
      <w:pPr>
        <w:ind w:left="5472" w:hanging="360"/>
      </w:pPr>
    </w:lvl>
    <w:lvl w:ilvl="7" w:tentative="0">
      <w:start w:val="1"/>
      <w:numFmt w:val="lowerLetter"/>
      <w:lvlText w:val="%8."/>
      <w:lvlJc w:val="left"/>
      <w:pPr>
        <w:ind w:left="6192" w:hanging="360"/>
      </w:pPr>
    </w:lvl>
    <w:lvl w:ilvl="8" w:tentative="0">
      <w:start w:val="1"/>
      <w:numFmt w:val="lowerRoman"/>
      <w:lvlText w:val="%9."/>
      <w:lvlJc w:val="right"/>
      <w:pPr>
        <w:ind w:left="6912" w:hanging="180"/>
      </w:pPr>
    </w:lvl>
  </w:abstractNum>
  <w:abstractNum w:abstractNumId="4">
    <w:nsid w:val="57BB739A"/>
    <w:multiLevelType w:val="multilevel"/>
    <w:tmpl w:val="57BB739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59100022"/>
    <w:multiLevelType w:val="multilevel"/>
    <w:tmpl w:val="5910002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608B766C"/>
    <w:multiLevelType w:val="multilevel"/>
    <w:tmpl w:val="608B766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63922D93"/>
    <w:multiLevelType w:val="multilevel"/>
    <w:tmpl w:val="63922D9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7F011AA3"/>
    <w:multiLevelType w:val="multilevel"/>
    <w:tmpl w:val="7F011AA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3"/>
  </w:num>
  <w:num w:numId="3">
    <w:abstractNumId w:val="8"/>
  </w:num>
  <w:num w:numId="4">
    <w:abstractNumId w:val="4"/>
  </w:num>
  <w:num w:numId="5">
    <w:abstractNumId w:val="5"/>
  </w:num>
  <w:num w:numId="6">
    <w:abstractNumId w:val="1"/>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162"/>
    <w:rsid w:val="00034FF4"/>
    <w:rsid w:val="00045FAD"/>
    <w:rsid w:val="000531A9"/>
    <w:rsid w:val="00056E43"/>
    <w:rsid w:val="00063475"/>
    <w:rsid w:val="00066F71"/>
    <w:rsid w:val="00070790"/>
    <w:rsid w:val="000A5A9E"/>
    <w:rsid w:val="000A5BEC"/>
    <w:rsid w:val="000D34AD"/>
    <w:rsid w:val="000D5CCB"/>
    <w:rsid w:val="000E00AD"/>
    <w:rsid w:val="000E31C1"/>
    <w:rsid w:val="000F6726"/>
    <w:rsid w:val="00137B05"/>
    <w:rsid w:val="00152D9F"/>
    <w:rsid w:val="00170EBC"/>
    <w:rsid w:val="001928DE"/>
    <w:rsid w:val="001A7171"/>
    <w:rsid w:val="001C324C"/>
    <w:rsid w:val="001C5D88"/>
    <w:rsid w:val="001D3A09"/>
    <w:rsid w:val="001E43B5"/>
    <w:rsid w:val="001F33FE"/>
    <w:rsid w:val="001F3E80"/>
    <w:rsid w:val="001F7CC6"/>
    <w:rsid w:val="00204E43"/>
    <w:rsid w:val="00205D67"/>
    <w:rsid w:val="00242686"/>
    <w:rsid w:val="002527BB"/>
    <w:rsid w:val="00275788"/>
    <w:rsid w:val="00286F22"/>
    <w:rsid w:val="002A37F2"/>
    <w:rsid w:val="002C6FEB"/>
    <w:rsid w:val="002F3F76"/>
    <w:rsid w:val="00300CD8"/>
    <w:rsid w:val="003172A6"/>
    <w:rsid w:val="003221BD"/>
    <w:rsid w:val="00327333"/>
    <w:rsid w:val="003466B5"/>
    <w:rsid w:val="003524FA"/>
    <w:rsid w:val="00360690"/>
    <w:rsid w:val="00362138"/>
    <w:rsid w:val="00365FC8"/>
    <w:rsid w:val="003B3350"/>
    <w:rsid w:val="003B44DE"/>
    <w:rsid w:val="003D11FD"/>
    <w:rsid w:val="003D2D57"/>
    <w:rsid w:val="003F15D5"/>
    <w:rsid w:val="003F78F6"/>
    <w:rsid w:val="00401D27"/>
    <w:rsid w:val="0045161C"/>
    <w:rsid w:val="00464DD2"/>
    <w:rsid w:val="00492221"/>
    <w:rsid w:val="004A6E2E"/>
    <w:rsid w:val="004B6D53"/>
    <w:rsid w:val="004D4BC3"/>
    <w:rsid w:val="005065D3"/>
    <w:rsid w:val="0052631E"/>
    <w:rsid w:val="00553748"/>
    <w:rsid w:val="005662E4"/>
    <w:rsid w:val="00590CC9"/>
    <w:rsid w:val="005A1B04"/>
    <w:rsid w:val="005A1CAA"/>
    <w:rsid w:val="005B2359"/>
    <w:rsid w:val="005D42AC"/>
    <w:rsid w:val="005E5982"/>
    <w:rsid w:val="005F498A"/>
    <w:rsid w:val="00631491"/>
    <w:rsid w:val="0063367C"/>
    <w:rsid w:val="00636DD0"/>
    <w:rsid w:val="006415E3"/>
    <w:rsid w:val="00653B6B"/>
    <w:rsid w:val="0065457A"/>
    <w:rsid w:val="00673162"/>
    <w:rsid w:val="006B4380"/>
    <w:rsid w:val="006C2E29"/>
    <w:rsid w:val="006E2682"/>
    <w:rsid w:val="006F3A47"/>
    <w:rsid w:val="007019C6"/>
    <w:rsid w:val="00721E48"/>
    <w:rsid w:val="00722E9F"/>
    <w:rsid w:val="007472CA"/>
    <w:rsid w:val="007504E0"/>
    <w:rsid w:val="00756D04"/>
    <w:rsid w:val="0078585E"/>
    <w:rsid w:val="00794471"/>
    <w:rsid w:val="007D0E85"/>
    <w:rsid w:val="0080601A"/>
    <w:rsid w:val="008514B5"/>
    <w:rsid w:val="0086285B"/>
    <w:rsid w:val="00872353"/>
    <w:rsid w:val="008B70F3"/>
    <w:rsid w:val="008D3F72"/>
    <w:rsid w:val="008E01CF"/>
    <w:rsid w:val="008E258A"/>
    <w:rsid w:val="008E4660"/>
    <w:rsid w:val="00910F12"/>
    <w:rsid w:val="0092298A"/>
    <w:rsid w:val="00944031"/>
    <w:rsid w:val="00950F08"/>
    <w:rsid w:val="00954698"/>
    <w:rsid w:val="009548AC"/>
    <w:rsid w:val="0098602C"/>
    <w:rsid w:val="009A686C"/>
    <w:rsid w:val="009C23C4"/>
    <w:rsid w:val="009C494A"/>
    <w:rsid w:val="00A430F7"/>
    <w:rsid w:val="00A51984"/>
    <w:rsid w:val="00A544FE"/>
    <w:rsid w:val="00A7038C"/>
    <w:rsid w:val="00A775FE"/>
    <w:rsid w:val="00A82FE8"/>
    <w:rsid w:val="00AA7D88"/>
    <w:rsid w:val="00AB0EAC"/>
    <w:rsid w:val="00AB57A0"/>
    <w:rsid w:val="00AC1E1B"/>
    <w:rsid w:val="00AF7ECC"/>
    <w:rsid w:val="00B04A46"/>
    <w:rsid w:val="00B1127C"/>
    <w:rsid w:val="00B130E2"/>
    <w:rsid w:val="00B24ABF"/>
    <w:rsid w:val="00B43D90"/>
    <w:rsid w:val="00B456AC"/>
    <w:rsid w:val="00BC04DC"/>
    <w:rsid w:val="00BF0E5E"/>
    <w:rsid w:val="00C02769"/>
    <w:rsid w:val="00C25D59"/>
    <w:rsid w:val="00C54517"/>
    <w:rsid w:val="00C914CD"/>
    <w:rsid w:val="00CA407B"/>
    <w:rsid w:val="00CA6E1C"/>
    <w:rsid w:val="00CE07A3"/>
    <w:rsid w:val="00CE7FA9"/>
    <w:rsid w:val="00D168B8"/>
    <w:rsid w:val="00D36683"/>
    <w:rsid w:val="00D368DE"/>
    <w:rsid w:val="00D4765D"/>
    <w:rsid w:val="00D55DAA"/>
    <w:rsid w:val="00D7673D"/>
    <w:rsid w:val="00D77576"/>
    <w:rsid w:val="00D92626"/>
    <w:rsid w:val="00DA21D1"/>
    <w:rsid w:val="00DB3FC3"/>
    <w:rsid w:val="00DB5829"/>
    <w:rsid w:val="00DB627E"/>
    <w:rsid w:val="00E5488A"/>
    <w:rsid w:val="00E5639F"/>
    <w:rsid w:val="00E678BD"/>
    <w:rsid w:val="00E7328B"/>
    <w:rsid w:val="00EB01FD"/>
    <w:rsid w:val="00EB0531"/>
    <w:rsid w:val="00EC7829"/>
    <w:rsid w:val="00F05181"/>
    <w:rsid w:val="00F13E2D"/>
    <w:rsid w:val="00F37869"/>
    <w:rsid w:val="00F43A27"/>
    <w:rsid w:val="00F804A1"/>
    <w:rsid w:val="00F83778"/>
    <w:rsid w:val="00FA4B6A"/>
    <w:rsid w:val="00FA6039"/>
    <w:rsid w:val="00FB6DAE"/>
    <w:rsid w:val="00FC486C"/>
    <w:rsid w:val="00FD2B10"/>
    <w:rsid w:val="02CD7D08"/>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iPriority="0" w:name="index 7"/>
    <w:lsdException w:uiPriority="0" w:name="index 8"/>
    <w:lsdException w:uiPriority="0" w:name="index 9"/>
    <w:lsdException w:qFormat="1" w:uiPriority="39" w:semiHidden="0" w:name="toc 1"/>
    <w:lsdException w:uiPriority="39" w:semiHidden="0" w:name="toc 2"/>
    <w:lsdException w:qFormat="1" w:uiPriority="39" w:semiHidden="0" w:name="toc 3"/>
    <w:lsdException w:uiPriority="39" w:semiHidden="0" w:name="toc 4"/>
    <w:lsdException w:uiPriority="39" w:semiHidden="0" w:name="toc 5"/>
    <w:lsdException w:qFormat="1" w:uiPriority="39" w:semiHidden="0" w:name="toc 6"/>
    <w:lsdException w:uiPriority="39" w:semiHidden="0" w:name="toc 7"/>
    <w:lsdException w:uiPriority="39" w:semiHidden="0" w:name="toc 8"/>
    <w:lsdException w:uiPriority="39" w:semiHidden="0" w:name="toc 9"/>
    <w:lsdException w:uiPriority="0" w:name="Normal Indent"/>
    <w:lsdException w:uiPriority="0" w:name="footnote text"/>
    <w:lsdException w:qFormat="1" w:uiPriority="99" w:name="annotation text"/>
    <w:lsdException w:qFormat="1" w:uiPriority="0" w:semiHidden="0" w:name="header"/>
    <w:lsdException w:qFormat="1" w:uiPriority="0" w:semiHidden="0" w:name="footer"/>
    <w:lsdException w:uiPriority="0" w:name="index heading"/>
    <w:lsdException w:qFormat="1" w:uiPriority="35" w:semiHidden="0" w:name="caption"/>
    <w:lsdException w:qFormat="1" w:uiPriority="99" w:semiHidden="0" w:name="table of figures"/>
    <w:lsdException w:uiPriority="0" w:name="envelope address"/>
    <w:lsdException w:uiPriority="0" w:name="envelope return"/>
    <w:lsdException w:uiPriority="0" w:name="footnote reference"/>
    <w:lsdException w:uiPriority="99"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nhideWhenUsed="0" w:uiPriority="0" w:semiHidden="0" w:name="List Number 2"/>
    <w:lsdException w:uiPriority="0" w:name="List Number 3"/>
    <w:lsdException w:uiPriority="0" w:name="List Number 4"/>
    <w:lsdException w:unhideWhenUsed="0" w:uiPriority="0" w:semiHidden="0" w:name="List Number 5"/>
    <w:lsdException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nhideWhenUsed="0" w:uiPriority="0" w:semiHidden="0" w:name="Body Text Indent 3"/>
    <w:lsdException w:unhideWhenUsed="0" w:uiPriority="0" w:semiHidden="0" w:name="Block Text"/>
    <w:lsdException w:uiPriority="99" w:semiHidden="0" w:name="Hyperlink"/>
    <w:lsdException w:qFormat="1" w:uiPriority="99" w:name="FollowedHyperlink"/>
    <w:lsdException w:unhideWhenUsed="0" w:uiPriority="0" w:semiHidden="0" w:name="Strong"/>
    <w:lsdException w:unhideWhenUsed="0" w:uiPriority="0" w:semiHidden="0" w:name="Emphasis"/>
    <w:lsdException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99"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name="Balloon Text"/>
    <w:lsdException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ajorHAnsi" w:hAnsiTheme="majorHAnsi" w:eastAsiaTheme="minorHAnsi" w:cstheme="minorBidi"/>
      <w:sz w:val="24"/>
      <w:szCs w:val="24"/>
      <w:lang w:val="en-US" w:eastAsia="en-US" w:bidi="ar-SA"/>
    </w:rPr>
  </w:style>
  <w:style w:type="paragraph" w:styleId="2">
    <w:name w:val="heading 1"/>
    <w:basedOn w:val="1"/>
    <w:next w:val="1"/>
    <w:link w:val="38"/>
    <w:qFormat/>
    <w:uiPriority w:val="0"/>
    <w:pPr>
      <w:keepNext/>
      <w:keepLines/>
      <w:numPr>
        <w:ilvl w:val="0"/>
        <w:numId w:val="1"/>
      </w:numPr>
      <w:spacing w:before="240"/>
      <w:outlineLvl w:val="0"/>
    </w:pPr>
    <w:rPr>
      <w:rFonts w:eastAsiaTheme="majorEastAsia" w:cstheme="majorBidi"/>
      <w:color w:val="2E75B6" w:themeColor="accent1" w:themeShade="BF"/>
      <w:sz w:val="32"/>
      <w:szCs w:val="32"/>
    </w:rPr>
  </w:style>
  <w:style w:type="paragraph" w:styleId="3">
    <w:name w:val="heading 2"/>
    <w:basedOn w:val="1"/>
    <w:next w:val="1"/>
    <w:link w:val="39"/>
    <w:unhideWhenUsed/>
    <w:qFormat/>
    <w:uiPriority w:val="9"/>
    <w:pPr>
      <w:keepNext/>
      <w:keepLines/>
      <w:numPr>
        <w:ilvl w:val="1"/>
        <w:numId w:val="1"/>
      </w:numPr>
      <w:spacing w:before="40"/>
      <w:outlineLvl w:val="1"/>
    </w:pPr>
    <w:rPr>
      <w:rFonts w:eastAsiaTheme="majorEastAsia" w:cstheme="majorBidi"/>
      <w:color w:val="2E75B6" w:themeColor="accent1" w:themeShade="BF"/>
      <w:sz w:val="26"/>
      <w:szCs w:val="26"/>
    </w:rPr>
  </w:style>
  <w:style w:type="paragraph" w:styleId="4">
    <w:name w:val="heading 3"/>
    <w:basedOn w:val="1"/>
    <w:next w:val="1"/>
    <w:link w:val="40"/>
    <w:unhideWhenUsed/>
    <w:qFormat/>
    <w:uiPriority w:val="9"/>
    <w:pPr>
      <w:keepNext/>
      <w:keepLines/>
      <w:numPr>
        <w:ilvl w:val="2"/>
        <w:numId w:val="1"/>
      </w:numPr>
      <w:spacing w:before="40"/>
      <w:outlineLvl w:val="2"/>
    </w:pPr>
    <w:rPr>
      <w:rFonts w:eastAsiaTheme="majorEastAsia" w:cstheme="majorBidi"/>
      <w:color w:val="1F4E79" w:themeColor="accent1" w:themeShade="80"/>
    </w:rPr>
  </w:style>
  <w:style w:type="paragraph" w:styleId="5">
    <w:name w:val="heading 4"/>
    <w:basedOn w:val="1"/>
    <w:next w:val="1"/>
    <w:link w:val="41"/>
    <w:unhideWhenUsed/>
    <w:qFormat/>
    <w:uiPriority w:val="9"/>
    <w:pPr>
      <w:keepNext/>
      <w:keepLines/>
      <w:numPr>
        <w:ilvl w:val="3"/>
        <w:numId w:val="1"/>
      </w:numPr>
      <w:spacing w:before="40"/>
      <w:outlineLvl w:val="3"/>
    </w:pPr>
    <w:rPr>
      <w:rFonts w:eastAsiaTheme="majorEastAsia" w:cstheme="majorBidi"/>
      <w:i/>
      <w:iCs/>
      <w:color w:val="2E75B6" w:themeColor="accent1" w:themeShade="BF"/>
    </w:rPr>
  </w:style>
  <w:style w:type="paragraph" w:styleId="6">
    <w:name w:val="heading 5"/>
    <w:basedOn w:val="1"/>
    <w:next w:val="1"/>
    <w:link w:val="42"/>
    <w:semiHidden/>
    <w:unhideWhenUsed/>
    <w:qFormat/>
    <w:uiPriority w:val="9"/>
    <w:pPr>
      <w:keepNext/>
      <w:keepLines/>
      <w:numPr>
        <w:ilvl w:val="4"/>
        <w:numId w:val="1"/>
      </w:numPr>
      <w:spacing w:before="40"/>
      <w:outlineLvl w:val="4"/>
    </w:pPr>
    <w:rPr>
      <w:rFonts w:eastAsiaTheme="majorEastAsia" w:cstheme="majorBidi"/>
      <w:color w:val="2E75B6" w:themeColor="accent1" w:themeShade="BF"/>
    </w:rPr>
  </w:style>
  <w:style w:type="paragraph" w:styleId="7">
    <w:name w:val="heading 6"/>
    <w:basedOn w:val="1"/>
    <w:next w:val="1"/>
    <w:link w:val="43"/>
    <w:semiHidden/>
    <w:unhideWhenUsed/>
    <w:qFormat/>
    <w:uiPriority w:val="9"/>
    <w:pPr>
      <w:keepNext/>
      <w:keepLines/>
      <w:numPr>
        <w:ilvl w:val="5"/>
        <w:numId w:val="1"/>
      </w:numPr>
      <w:spacing w:before="40"/>
      <w:outlineLvl w:val="5"/>
    </w:pPr>
    <w:rPr>
      <w:rFonts w:eastAsiaTheme="majorEastAsia" w:cstheme="majorBidi"/>
      <w:color w:val="1F4E79" w:themeColor="accent1" w:themeShade="80"/>
    </w:rPr>
  </w:style>
  <w:style w:type="paragraph" w:styleId="8">
    <w:name w:val="heading 7"/>
    <w:basedOn w:val="1"/>
    <w:next w:val="1"/>
    <w:link w:val="44"/>
    <w:semiHidden/>
    <w:unhideWhenUsed/>
    <w:qFormat/>
    <w:uiPriority w:val="9"/>
    <w:pPr>
      <w:keepNext/>
      <w:keepLines/>
      <w:numPr>
        <w:ilvl w:val="6"/>
        <w:numId w:val="1"/>
      </w:numPr>
      <w:spacing w:before="40"/>
      <w:outlineLvl w:val="6"/>
    </w:pPr>
    <w:rPr>
      <w:rFonts w:eastAsiaTheme="majorEastAsia" w:cstheme="majorBidi"/>
      <w:i/>
      <w:iCs/>
      <w:color w:val="1F4E79" w:themeColor="accent1" w:themeShade="80"/>
    </w:rPr>
  </w:style>
  <w:style w:type="paragraph" w:styleId="9">
    <w:name w:val="heading 8"/>
    <w:basedOn w:val="1"/>
    <w:next w:val="1"/>
    <w:link w:val="45"/>
    <w:semiHidden/>
    <w:unhideWhenUsed/>
    <w:qFormat/>
    <w:uiPriority w:val="9"/>
    <w:pPr>
      <w:keepNext/>
      <w:keepLines/>
      <w:numPr>
        <w:ilvl w:val="7"/>
        <w:numId w:val="1"/>
      </w:numPr>
      <w:spacing w:before="40"/>
      <w:outlineLvl w:val="7"/>
    </w:pPr>
    <w:rPr>
      <w:rFonts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6"/>
    <w:semiHidden/>
    <w:unhideWhenUsed/>
    <w:qFormat/>
    <w:uiPriority w:val="9"/>
    <w:pPr>
      <w:keepNext/>
      <w:keepLines/>
      <w:numPr>
        <w:ilvl w:val="8"/>
        <w:numId w:val="1"/>
      </w:numPr>
      <w:spacing w:before="40"/>
      <w:outlineLvl w:val="8"/>
    </w:pPr>
    <w:rPr>
      <w:rFonts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29">
    <w:name w:val="Default Paragraph Font"/>
    <w:semiHidden/>
    <w:unhideWhenUsed/>
    <w:uiPriority w:val="1"/>
  </w:style>
  <w:style w:type="table" w:default="1" w:styleId="33">
    <w:name w:val="Normal Table"/>
    <w:semiHidden/>
    <w:unhideWhenUsed/>
    <w:uiPriority w:val="99"/>
    <w:tblPr>
      <w:tblCellMar>
        <w:top w:w="0" w:type="dxa"/>
        <w:left w:w="108" w:type="dxa"/>
        <w:bottom w:w="0" w:type="dxa"/>
        <w:right w:w="108" w:type="dxa"/>
      </w:tblCellMar>
    </w:tblPr>
  </w:style>
  <w:style w:type="paragraph" w:styleId="11">
    <w:name w:val="Balloon Text"/>
    <w:basedOn w:val="1"/>
    <w:link w:val="54"/>
    <w:semiHidden/>
    <w:unhideWhenUsed/>
    <w:uiPriority w:val="99"/>
    <w:rPr>
      <w:rFonts w:ascii="Segoe UI" w:hAnsi="Segoe UI" w:cs="Segoe UI"/>
      <w:sz w:val="18"/>
      <w:szCs w:val="18"/>
    </w:rPr>
  </w:style>
  <w:style w:type="paragraph" w:styleId="12">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13">
    <w:name w:val="annotation text"/>
    <w:basedOn w:val="1"/>
    <w:link w:val="52"/>
    <w:semiHidden/>
    <w:unhideWhenUsed/>
    <w:qFormat/>
    <w:uiPriority w:val="99"/>
    <w:rPr>
      <w:sz w:val="20"/>
      <w:szCs w:val="20"/>
    </w:rPr>
  </w:style>
  <w:style w:type="paragraph" w:styleId="14">
    <w:name w:val="annotation subject"/>
    <w:basedOn w:val="13"/>
    <w:next w:val="13"/>
    <w:link w:val="53"/>
    <w:semiHidden/>
    <w:unhideWhenUsed/>
    <w:uiPriority w:val="99"/>
    <w:rPr>
      <w:b/>
      <w:bCs/>
    </w:rPr>
  </w:style>
  <w:style w:type="paragraph" w:styleId="15">
    <w:name w:val="footer"/>
    <w:basedOn w:val="1"/>
    <w:link w:val="49"/>
    <w:unhideWhenUsed/>
    <w:qFormat/>
    <w:uiPriority w:val="0"/>
    <w:pPr>
      <w:tabs>
        <w:tab w:val="center" w:pos="4680"/>
        <w:tab w:val="right" w:pos="9360"/>
      </w:tabs>
    </w:pPr>
  </w:style>
  <w:style w:type="paragraph" w:styleId="16">
    <w:name w:val="header"/>
    <w:basedOn w:val="1"/>
    <w:link w:val="48"/>
    <w:unhideWhenUsed/>
    <w:qFormat/>
    <w:uiPriority w:val="0"/>
    <w:pPr>
      <w:tabs>
        <w:tab w:val="center" w:pos="4680"/>
        <w:tab w:val="right" w:pos="9360"/>
      </w:tabs>
    </w:pPr>
  </w:style>
  <w:style w:type="paragraph" w:styleId="17">
    <w:name w:val="Normal (Web)"/>
    <w:basedOn w:val="1"/>
    <w:semiHidden/>
    <w:unhideWhenUsed/>
    <w:qFormat/>
    <w:uiPriority w:val="99"/>
    <w:pPr>
      <w:spacing w:before="100" w:beforeAutospacing="1" w:after="100" w:afterAutospacing="1"/>
    </w:pPr>
    <w:rPr>
      <w:rFonts w:ascii="Times New Roman" w:hAnsi="Times New Roman" w:cs="Times New Roman" w:eastAsiaTheme="minorEastAsia"/>
    </w:rPr>
  </w:style>
  <w:style w:type="paragraph" w:styleId="18">
    <w:name w:val="Subtitle"/>
    <w:basedOn w:val="1"/>
    <w:next w:val="1"/>
    <w:link w:val="55"/>
    <w:uiPriority w:val="0"/>
    <w:pPr>
      <w:keepNext/>
      <w:keepLines/>
      <w:spacing w:before="360" w:after="80"/>
      <w:ind w:left="576"/>
    </w:pPr>
    <w:rPr>
      <w:rFonts w:ascii="Georgia" w:hAnsi="Georgia" w:eastAsia="Georgia" w:cs="Georgia"/>
      <w:i/>
      <w:color w:val="666666"/>
      <w:sz w:val="48"/>
      <w:szCs w:val="48"/>
    </w:rPr>
  </w:style>
  <w:style w:type="paragraph" w:styleId="19">
    <w:name w:val="table of figures"/>
    <w:basedOn w:val="1"/>
    <w:next w:val="1"/>
    <w:unhideWhenUsed/>
    <w:qFormat/>
    <w:uiPriority w:val="99"/>
    <w:pPr>
      <w:ind w:left="480" w:hanging="480"/>
    </w:pPr>
  </w:style>
  <w:style w:type="paragraph" w:styleId="20">
    <w:name w:val="toc 1"/>
    <w:basedOn w:val="1"/>
    <w:next w:val="1"/>
    <w:unhideWhenUsed/>
    <w:qFormat/>
    <w:uiPriority w:val="39"/>
    <w:pPr>
      <w:spacing w:after="100"/>
    </w:pPr>
  </w:style>
  <w:style w:type="paragraph" w:styleId="21">
    <w:name w:val="toc 2"/>
    <w:basedOn w:val="1"/>
    <w:next w:val="1"/>
    <w:unhideWhenUsed/>
    <w:uiPriority w:val="39"/>
    <w:pPr>
      <w:spacing w:after="100"/>
      <w:ind w:left="240"/>
    </w:pPr>
  </w:style>
  <w:style w:type="paragraph" w:styleId="22">
    <w:name w:val="toc 3"/>
    <w:basedOn w:val="1"/>
    <w:next w:val="1"/>
    <w:unhideWhenUsed/>
    <w:qFormat/>
    <w:uiPriority w:val="39"/>
    <w:pPr>
      <w:spacing w:after="100"/>
      <w:ind w:left="480"/>
    </w:pPr>
  </w:style>
  <w:style w:type="paragraph" w:styleId="23">
    <w:name w:val="toc 4"/>
    <w:basedOn w:val="1"/>
    <w:next w:val="1"/>
    <w:unhideWhenUsed/>
    <w:uiPriority w:val="39"/>
    <w:pPr>
      <w:spacing w:after="100" w:line="259" w:lineRule="auto"/>
      <w:ind w:left="660"/>
    </w:pPr>
    <w:rPr>
      <w:rFonts w:eastAsiaTheme="minorEastAsia"/>
      <w:sz w:val="22"/>
      <w:szCs w:val="22"/>
    </w:rPr>
  </w:style>
  <w:style w:type="paragraph" w:styleId="24">
    <w:name w:val="toc 5"/>
    <w:basedOn w:val="1"/>
    <w:next w:val="1"/>
    <w:unhideWhenUsed/>
    <w:uiPriority w:val="39"/>
    <w:pPr>
      <w:spacing w:after="100" w:line="259" w:lineRule="auto"/>
      <w:ind w:left="880"/>
    </w:pPr>
    <w:rPr>
      <w:rFonts w:eastAsiaTheme="minorEastAsia"/>
      <w:sz w:val="22"/>
      <w:szCs w:val="22"/>
    </w:rPr>
  </w:style>
  <w:style w:type="paragraph" w:styleId="25">
    <w:name w:val="toc 6"/>
    <w:basedOn w:val="1"/>
    <w:next w:val="1"/>
    <w:unhideWhenUsed/>
    <w:qFormat/>
    <w:uiPriority w:val="39"/>
    <w:pPr>
      <w:spacing w:after="100" w:line="259" w:lineRule="auto"/>
      <w:ind w:left="1100"/>
    </w:pPr>
    <w:rPr>
      <w:rFonts w:eastAsiaTheme="minorEastAsia"/>
      <w:sz w:val="22"/>
      <w:szCs w:val="22"/>
    </w:rPr>
  </w:style>
  <w:style w:type="paragraph" w:styleId="26">
    <w:name w:val="toc 7"/>
    <w:basedOn w:val="1"/>
    <w:next w:val="1"/>
    <w:unhideWhenUsed/>
    <w:uiPriority w:val="39"/>
    <w:pPr>
      <w:spacing w:after="100" w:line="259" w:lineRule="auto"/>
      <w:ind w:left="1320"/>
    </w:pPr>
    <w:rPr>
      <w:rFonts w:eastAsiaTheme="minorEastAsia"/>
      <w:sz w:val="22"/>
      <w:szCs w:val="22"/>
    </w:rPr>
  </w:style>
  <w:style w:type="paragraph" w:styleId="27">
    <w:name w:val="toc 8"/>
    <w:basedOn w:val="1"/>
    <w:next w:val="1"/>
    <w:unhideWhenUsed/>
    <w:uiPriority w:val="39"/>
    <w:pPr>
      <w:spacing w:after="100" w:line="259" w:lineRule="auto"/>
      <w:ind w:left="1540"/>
    </w:pPr>
    <w:rPr>
      <w:rFonts w:eastAsiaTheme="minorEastAsia"/>
      <w:sz w:val="22"/>
      <w:szCs w:val="22"/>
    </w:rPr>
  </w:style>
  <w:style w:type="paragraph" w:styleId="28">
    <w:name w:val="toc 9"/>
    <w:basedOn w:val="1"/>
    <w:next w:val="1"/>
    <w:unhideWhenUsed/>
    <w:uiPriority w:val="39"/>
    <w:pPr>
      <w:spacing w:after="100" w:line="259" w:lineRule="auto"/>
      <w:ind w:left="1760"/>
    </w:pPr>
    <w:rPr>
      <w:rFonts w:eastAsiaTheme="minorEastAsia"/>
      <w:sz w:val="22"/>
      <w:szCs w:val="22"/>
    </w:rPr>
  </w:style>
  <w:style w:type="character" w:styleId="30">
    <w:name w:val="annotation reference"/>
    <w:basedOn w:val="29"/>
    <w:semiHidden/>
    <w:unhideWhenUsed/>
    <w:uiPriority w:val="99"/>
    <w:rPr>
      <w:sz w:val="16"/>
      <w:szCs w:val="16"/>
    </w:rPr>
  </w:style>
  <w:style w:type="character" w:styleId="31">
    <w:name w:val="FollowedHyperlink"/>
    <w:basedOn w:val="29"/>
    <w:semiHidden/>
    <w:unhideWhenUsed/>
    <w:qFormat/>
    <w:uiPriority w:val="99"/>
    <w:rPr>
      <w:color w:val="954F72" w:themeColor="followedHyperlink"/>
      <w:u w:val="single"/>
      <w14:textFill>
        <w14:solidFill>
          <w14:schemeClr w14:val="folHlink"/>
        </w14:solidFill>
      </w14:textFill>
    </w:rPr>
  </w:style>
  <w:style w:type="character" w:styleId="32">
    <w:name w:val="Hyperlink"/>
    <w:basedOn w:val="29"/>
    <w:unhideWhenUsed/>
    <w:uiPriority w:val="99"/>
    <w:rPr>
      <w:color w:val="0563C1" w:themeColor="hyperlink"/>
      <w:u w:val="single"/>
      <w14:textFill>
        <w14:solidFill>
          <w14:schemeClr w14:val="hlink"/>
        </w14:solidFill>
      </w14:textFill>
    </w:rPr>
  </w:style>
  <w:style w:type="table" w:styleId="34">
    <w:name w:val="Table Grid"/>
    <w:basedOn w:val="3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5">
    <w:name w:val="Table Contents"/>
    <w:basedOn w:val="1"/>
    <w:uiPriority w:val="0"/>
    <w:pPr>
      <w:suppressLineNumbers/>
      <w:suppressAutoHyphens/>
      <w:spacing w:after="200" w:line="276" w:lineRule="auto"/>
    </w:pPr>
    <w:rPr>
      <w:rFonts w:ascii="Arial" w:hAnsi="Arial" w:eastAsia="Calibri" w:cs="Arial"/>
      <w:sz w:val="22"/>
      <w:szCs w:val="22"/>
      <w:lang w:val="de-DE" w:eastAsia="zh-CN"/>
    </w:rPr>
  </w:style>
  <w:style w:type="paragraph" w:customStyle="1" w:styleId="36">
    <w:name w:val="Table"/>
    <w:basedOn w:val="12"/>
    <w:uiPriority w:val="0"/>
    <w:pPr>
      <w:suppressLineNumbers/>
      <w:suppressAutoHyphens/>
      <w:spacing w:before="120" w:after="120" w:line="276" w:lineRule="auto"/>
    </w:pPr>
    <w:rPr>
      <w:rFonts w:ascii="Arial" w:hAnsi="Arial" w:eastAsia="Calibri" w:cs="Lohit Hindi"/>
      <w:color w:val="auto"/>
      <w:sz w:val="24"/>
      <w:szCs w:val="24"/>
      <w:lang w:val="de-DE" w:eastAsia="zh-CN"/>
    </w:rPr>
  </w:style>
  <w:style w:type="paragraph" w:styleId="37">
    <w:name w:val="List Paragraph"/>
    <w:basedOn w:val="1"/>
    <w:qFormat/>
    <w:uiPriority w:val="34"/>
    <w:pPr>
      <w:ind w:left="720"/>
      <w:contextualSpacing/>
    </w:pPr>
  </w:style>
  <w:style w:type="character" w:customStyle="1" w:styleId="38">
    <w:name w:val="Heading 1 Char"/>
    <w:basedOn w:val="29"/>
    <w:link w:val="2"/>
    <w:uiPriority w:val="9"/>
    <w:rPr>
      <w:rFonts w:asciiTheme="majorHAnsi" w:hAnsiTheme="majorHAnsi" w:eastAsiaTheme="majorEastAsia" w:cstheme="majorBidi"/>
      <w:color w:val="2E75B6" w:themeColor="accent1" w:themeShade="BF"/>
      <w:sz w:val="32"/>
      <w:szCs w:val="32"/>
    </w:rPr>
  </w:style>
  <w:style w:type="character" w:customStyle="1" w:styleId="39">
    <w:name w:val="Heading 2 Char"/>
    <w:basedOn w:val="29"/>
    <w:link w:val="3"/>
    <w:uiPriority w:val="9"/>
    <w:rPr>
      <w:rFonts w:asciiTheme="majorHAnsi" w:hAnsiTheme="majorHAnsi" w:eastAsiaTheme="majorEastAsia" w:cstheme="majorBidi"/>
      <w:color w:val="2E75B6" w:themeColor="accent1" w:themeShade="BF"/>
      <w:sz w:val="26"/>
      <w:szCs w:val="26"/>
    </w:rPr>
  </w:style>
  <w:style w:type="character" w:customStyle="1" w:styleId="40">
    <w:name w:val="Heading 3 Char"/>
    <w:basedOn w:val="29"/>
    <w:link w:val="4"/>
    <w:uiPriority w:val="9"/>
    <w:rPr>
      <w:rFonts w:asciiTheme="majorHAnsi" w:hAnsiTheme="majorHAnsi" w:eastAsiaTheme="majorEastAsia" w:cstheme="majorBidi"/>
      <w:color w:val="1F4E79" w:themeColor="accent1" w:themeShade="80"/>
    </w:rPr>
  </w:style>
  <w:style w:type="character" w:customStyle="1" w:styleId="41">
    <w:name w:val="Heading 4 Char"/>
    <w:basedOn w:val="29"/>
    <w:link w:val="5"/>
    <w:uiPriority w:val="9"/>
    <w:rPr>
      <w:rFonts w:asciiTheme="majorHAnsi" w:hAnsiTheme="majorHAnsi" w:eastAsiaTheme="majorEastAsia" w:cstheme="majorBidi"/>
      <w:i/>
      <w:iCs/>
      <w:color w:val="2E75B6" w:themeColor="accent1" w:themeShade="BF"/>
    </w:rPr>
  </w:style>
  <w:style w:type="character" w:customStyle="1" w:styleId="42">
    <w:name w:val="Heading 5 Char"/>
    <w:basedOn w:val="29"/>
    <w:link w:val="6"/>
    <w:semiHidden/>
    <w:uiPriority w:val="9"/>
    <w:rPr>
      <w:rFonts w:asciiTheme="majorHAnsi" w:hAnsiTheme="majorHAnsi" w:eastAsiaTheme="majorEastAsia" w:cstheme="majorBidi"/>
      <w:color w:val="2E75B6" w:themeColor="accent1" w:themeShade="BF"/>
    </w:rPr>
  </w:style>
  <w:style w:type="character" w:customStyle="1" w:styleId="43">
    <w:name w:val="Heading 6 Char"/>
    <w:basedOn w:val="29"/>
    <w:link w:val="7"/>
    <w:semiHidden/>
    <w:uiPriority w:val="9"/>
    <w:rPr>
      <w:rFonts w:asciiTheme="majorHAnsi" w:hAnsiTheme="majorHAnsi" w:eastAsiaTheme="majorEastAsia" w:cstheme="majorBidi"/>
      <w:color w:val="1F4E79" w:themeColor="accent1" w:themeShade="80"/>
    </w:rPr>
  </w:style>
  <w:style w:type="character" w:customStyle="1" w:styleId="44">
    <w:name w:val="Heading 7 Char"/>
    <w:basedOn w:val="29"/>
    <w:link w:val="8"/>
    <w:semiHidden/>
    <w:uiPriority w:val="9"/>
    <w:rPr>
      <w:rFonts w:asciiTheme="majorHAnsi" w:hAnsiTheme="majorHAnsi" w:eastAsiaTheme="majorEastAsia" w:cstheme="majorBidi"/>
      <w:i/>
      <w:iCs/>
      <w:color w:val="1F4E79" w:themeColor="accent1" w:themeShade="80"/>
    </w:rPr>
  </w:style>
  <w:style w:type="character" w:customStyle="1" w:styleId="45">
    <w:name w:val="Heading 8 Char"/>
    <w:basedOn w:val="29"/>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6">
    <w:name w:val="Heading 9 Char"/>
    <w:basedOn w:val="29"/>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47">
    <w:name w:val="TOC Heading"/>
    <w:basedOn w:val="2"/>
    <w:next w:val="1"/>
    <w:unhideWhenUsed/>
    <w:qFormat/>
    <w:uiPriority w:val="39"/>
    <w:pPr>
      <w:numPr>
        <w:numId w:val="0"/>
      </w:numPr>
      <w:spacing w:line="259" w:lineRule="auto"/>
      <w:outlineLvl w:val="9"/>
    </w:pPr>
  </w:style>
  <w:style w:type="character" w:customStyle="1" w:styleId="48">
    <w:name w:val="Header Char"/>
    <w:basedOn w:val="29"/>
    <w:link w:val="16"/>
    <w:qFormat/>
    <w:uiPriority w:val="99"/>
  </w:style>
  <w:style w:type="character" w:customStyle="1" w:styleId="49">
    <w:name w:val="Footer Char"/>
    <w:basedOn w:val="29"/>
    <w:link w:val="15"/>
    <w:qFormat/>
    <w:uiPriority w:val="99"/>
  </w:style>
  <w:style w:type="paragraph" w:customStyle="1" w:styleId="50">
    <w:name w:val="Instructions"/>
    <w:basedOn w:val="1"/>
    <w:link w:val="51"/>
    <w:qFormat/>
    <w:uiPriority w:val="0"/>
    <w:rPr>
      <w:color w:val="FF6600"/>
    </w:rPr>
  </w:style>
  <w:style w:type="character" w:customStyle="1" w:styleId="51">
    <w:name w:val="Instructions Char"/>
    <w:basedOn w:val="29"/>
    <w:link w:val="50"/>
    <w:uiPriority w:val="0"/>
    <w:rPr>
      <w:rFonts w:asciiTheme="majorHAnsi" w:hAnsiTheme="majorHAnsi"/>
      <w:color w:val="FF6600"/>
    </w:rPr>
  </w:style>
  <w:style w:type="character" w:customStyle="1" w:styleId="52">
    <w:name w:val="Comment Text Char"/>
    <w:basedOn w:val="29"/>
    <w:link w:val="13"/>
    <w:semiHidden/>
    <w:uiPriority w:val="99"/>
    <w:rPr>
      <w:sz w:val="20"/>
      <w:szCs w:val="20"/>
    </w:rPr>
  </w:style>
  <w:style w:type="character" w:customStyle="1" w:styleId="53">
    <w:name w:val="Comment Subject Char"/>
    <w:basedOn w:val="52"/>
    <w:link w:val="14"/>
    <w:semiHidden/>
    <w:uiPriority w:val="99"/>
    <w:rPr>
      <w:b/>
      <w:bCs/>
      <w:sz w:val="20"/>
      <w:szCs w:val="20"/>
    </w:rPr>
  </w:style>
  <w:style w:type="character" w:customStyle="1" w:styleId="54">
    <w:name w:val="Balloon Text Char"/>
    <w:basedOn w:val="29"/>
    <w:link w:val="11"/>
    <w:semiHidden/>
    <w:uiPriority w:val="99"/>
    <w:rPr>
      <w:rFonts w:ascii="Segoe UI" w:hAnsi="Segoe UI" w:cs="Segoe UI"/>
      <w:sz w:val="18"/>
      <w:szCs w:val="18"/>
    </w:rPr>
  </w:style>
  <w:style w:type="character" w:customStyle="1" w:styleId="55">
    <w:name w:val="Subtitle Char"/>
    <w:basedOn w:val="29"/>
    <w:link w:val="18"/>
    <w:uiPriority w:val="0"/>
    <w:rPr>
      <w:rFonts w:ascii="Georgia" w:hAnsi="Georgia" w:eastAsia="Georgia" w:cs="Georgia"/>
      <w:i/>
      <w:color w:val="666666"/>
      <w:sz w:val="48"/>
      <w:szCs w:val="48"/>
    </w:rPr>
  </w:style>
  <w:style w:type="paragraph" w:customStyle="1" w:styleId="56">
    <w:name w:val="p1"/>
    <w:basedOn w:val="50"/>
    <w:link w:val="57"/>
    <w:qFormat/>
    <w:uiPriority w:val="0"/>
    <w:pPr>
      <w:ind w:firstLine="432"/>
      <w:jc w:val="both"/>
    </w:pPr>
    <w:rPr>
      <w:color w:val="auto"/>
    </w:rPr>
  </w:style>
  <w:style w:type="character" w:customStyle="1" w:styleId="57">
    <w:name w:val="p1 Char"/>
    <w:basedOn w:val="51"/>
    <w:link w:val="56"/>
    <w:uiPriority w:val="0"/>
    <w:rPr>
      <w:rFonts w:asciiTheme="majorHAnsi" w:hAnsiTheme="majorHAnsi"/>
      <w:color w:val="FF660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theme" Target="theme/theme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2.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jpe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48BB49-F7CF-4FF3-B2C9-09DC504C6585}">
  <ds:schemaRefs/>
</ds:datastoreItem>
</file>

<file path=docProps/app.xml><?xml version="1.0" encoding="utf-8"?>
<Properties xmlns="http://schemas.openxmlformats.org/officeDocument/2006/extended-properties" xmlns:vt="http://schemas.openxmlformats.org/officeDocument/2006/docPropsVTypes">
  <Template>Normal</Template>
  <Pages>80</Pages>
  <Words>7841</Words>
  <Characters>44698</Characters>
  <Lines>372</Lines>
  <Paragraphs>104</Paragraphs>
  <TotalTime>28</TotalTime>
  <ScaleCrop>false</ScaleCrop>
  <LinksUpToDate>false</LinksUpToDate>
  <CharactersWithSpaces>52435</CharactersWithSpaces>
  <Application>WPS Office_11.2.0.9031_F1E327BC-269C-435d-A152-05C5408002CA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2018-08-07T16:28:00Z</dcterms:created>
  <dcterms:modified xsi:type="dcterms:W3CDTF">2019-11-20T10:52:07Z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1033-11.2.0.9031</vt:lpwstr>
  </property>
</Properties>
</file>